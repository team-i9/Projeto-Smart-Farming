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6F099" w14:textId="55FDDDEB" w:rsidR="00135EB7" w:rsidRDefault="00135EB7" w:rsidP="00622738">
      <w:pPr>
        <w:ind w:left="0"/>
        <w:jc w:val="center"/>
        <w:rPr>
          <w:b/>
          <w:bCs/>
          <w:sz w:val="28"/>
          <w:szCs w:val="28"/>
        </w:rPr>
      </w:pPr>
      <w:bookmarkStart w:id="0" w:name="_Hlk132025372"/>
      <w:bookmarkStart w:id="1" w:name="_Toc118654374"/>
      <w:r w:rsidRPr="00E755BC">
        <w:rPr>
          <w:b/>
          <w:bCs/>
          <w:sz w:val="28"/>
          <w:szCs w:val="28"/>
        </w:rPr>
        <w:t>FACULDADE DE TECNOLOGIA DE SÃO JOSÉ DOS CAMPOS</w:t>
      </w:r>
    </w:p>
    <w:p w14:paraId="0737562B" w14:textId="77777777" w:rsidR="00A218C4" w:rsidRPr="00E755BC" w:rsidRDefault="00A218C4" w:rsidP="00622738">
      <w:pPr>
        <w:ind w:left="0"/>
        <w:jc w:val="center"/>
        <w:rPr>
          <w:b/>
          <w:bCs/>
          <w:sz w:val="28"/>
          <w:szCs w:val="28"/>
        </w:rPr>
      </w:pPr>
    </w:p>
    <w:p w14:paraId="34F381C3" w14:textId="77777777" w:rsidR="00135EB7" w:rsidRPr="00E755BC" w:rsidRDefault="00135EB7" w:rsidP="00263F22">
      <w:pPr>
        <w:jc w:val="center"/>
        <w:rPr>
          <w:b/>
          <w:bCs/>
          <w:sz w:val="28"/>
          <w:szCs w:val="28"/>
        </w:rPr>
      </w:pPr>
      <w:r w:rsidRPr="00E755BC">
        <w:rPr>
          <w:b/>
          <w:bCs/>
          <w:sz w:val="28"/>
          <w:szCs w:val="28"/>
        </w:rPr>
        <w:t xml:space="preserve">FATEC PROFESSOR </w:t>
      </w:r>
      <w:r w:rsidRPr="00E755BC">
        <w:rPr>
          <w:b/>
          <w:bCs/>
          <w:caps/>
          <w:sz w:val="28"/>
          <w:szCs w:val="28"/>
        </w:rPr>
        <w:t>Jessen Vidal</w:t>
      </w:r>
    </w:p>
    <w:p w14:paraId="672A6659" w14:textId="77777777" w:rsidR="00135EB7" w:rsidRPr="00E755BC" w:rsidRDefault="00135EB7" w:rsidP="00263F22">
      <w:pPr>
        <w:jc w:val="center"/>
      </w:pPr>
    </w:p>
    <w:p w14:paraId="6852200D" w14:textId="22C67E9E" w:rsidR="00622738" w:rsidRPr="00E755BC" w:rsidRDefault="00622738" w:rsidP="00622738">
      <w:pPr>
        <w:spacing w:line="276" w:lineRule="auto"/>
        <w:jc w:val="center"/>
        <w:rPr>
          <w:b/>
          <w:sz w:val="28"/>
          <w:szCs w:val="28"/>
        </w:rPr>
      </w:pPr>
      <w:r w:rsidRPr="00E755BC">
        <w:rPr>
          <w:b/>
          <w:sz w:val="28"/>
          <w:szCs w:val="28"/>
        </w:rPr>
        <w:t>SISTEMA PARA AQUISIÇÃO DE DADOS AMBIENTAI</w:t>
      </w:r>
      <w:r w:rsidR="00E7238F" w:rsidRPr="00E755BC">
        <w:rPr>
          <w:b/>
          <w:sz w:val="28"/>
          <w:szCs w:val="28"/>
        </w:rPr>
        <w:t>S</w:t>
      </w:r>
    </w:p>
    <w:p w14:paraId="5DAB6C7B" w14:textId="77777777" w:rsidR="00135EB7" w:rsidRPr="00E755BC" w:rsidRDefault="00135EB7" w:rsidP="00263F22">
      <w:pPr>
        <w:jc w:val="center"/>
        <w:rPr>
          <w:b/>
          <w:bCs/>
        </w:rPr>
      </w:pPr>
    </w:p>
    <w:p w14:paraId="6A05A809" w14:textId="2FB5EE7E" w:rsidR="00135EB7" w:rsidRPr="00E755BC" w:rsidRDefault="007E346E" w:rsidP="00622738">
      <w:pPr>
        <w:jc w:val="center"/>
        <w:rPr>
          <w:b/>
          <w:bCs/>
        </w:rPr>
      </w:pPr>
      <w:r>
        <w:rPr>
          <w:rFonts w:ascii="Arial Narrow" w:hAnsi="Arial Narrow"/>
          <w:noProof/>
          <w:sz w:val="28"/>
          <w:szCs w:val="28"/>
        </w:rPr>
        <w:drawing>
          <wp:inline distT="0" distB="0" distL="0" distR="0" wp14:anchorId="718B32CF" wp14:editId="6D2DFA8F">
            <wp:extent cx="3543240" cy="3787990"/>
            <wp:effectExtent l="0" t="0" r="635" b="3175"/>
            <wp:docPr id="760678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490" cy="38203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7E32B6" w14:textId="25811F16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ALISSON AUGUSTO DA SILVA (PO)</w:t>
      </w:r>
      <w:r w:rsidRPr="00E755BC">
        <w:rPr>
          <w:rStyle w:val="eop"/>
          <w:b/>
          <w:bCs/>
        </w:rPr>
        <w:t>​</w:t>
      </w:r>
    </w:p>
    <w:p w14:paraId="176C36C7" w14:textId="2D7FAA07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IAGO FORTES R MOREIRA (ST)</w:t>
      </w:r>
      <w:r w:rsidRPr="00E755BC">
        <w:rPr>
          <w:rStyle w:val="eop"/>
          <w:b/>
          <w:bCs/>
        </w:rPr>
        <w:t>​</w:t>
      </w:r>
    </w:p>
    <w:p w14:paraId="2D7E2EC9" w14:textId="31928142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EDUARDO ALMEIDA (ST)</w:t>
      </w:r>
      <w:r w:rsidRPr="00E755BC">
        <w:rPr>
          <w:rStyle w:val="eop"/>
          <w:b/>
          <w:bCs/>
        </w:rPr>
        <w:t>​</w:t>
      </w:r>
    </w:p>
    <w:p w14:paraId="5CD59B3A" w14:textId="059D0C10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FELIPE NOGUEIRA (PO)</w:t>
      </w:r>
      <w:r w:rsidRPr="00E755BC">
        <w:rPr>
          <w:rStyle w:val="eop"/>
          <w:b/>
          <w:bCs/>
        </w:rPr>
        <w:t>​</w:t>
      </w:r>
    </w:p>
    <w:p w14:paraId="09B0E17B" w14:textId="266773E0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FELIPE LIMA (SM)</w:t>
      </w:r>
      <w:r w:rsidRPr="00E755BC">
        <w:rPr>
          <w:rStyle w:val="eop"/>
          <w:b/>
          <w:bCs/>
        </w:rPr>
        <w:t>​</w:t>
      </w:r>
    </w:p>
    <w:p w14:paraId="61C6E441" w14:textId="6FA9487A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GUILHERME (ST)</w:t>
      </w:r>
      <w:r w:rsidRPr="00E755BC">
        <w:rPr>
          <w:rStyle w:val="eop"/>
          <w:b/>
          <w:bCs/>
        </w:rPr>
        <w:t>​</w:t>
      </w:r>
    </w:p>
    <w:p w14:paraId="262F70C6" w14:textId="77AA1D26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JOÃO PAULO P GONÇALVES (ST)</w:t>
      </w:r>
    </w:p>
    <w:p w14:paraId="050629A2" w14:textId="4C189D13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JONATHAS MARQUES (ST)</w:t>
      </w:r>
      <w:r w:rsidRPr="00E755BC">
        <w:rPr>
          <w:rStyle w:val="eop"/>
          <w:b/>
          <w:bCs/>
        </w:rPr>
        <w:t>​</w:t>
      </w:r>
    </w:p>
    <w:p w14:paraId="5877ED30" w14:textId="595DB37D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LUCAS OLIVEIRA (SM)</w:t>
      </w:r>
      <w:r w:rsidRPr="00E755BC">
        <w:rPr>
          <w:rStyle w:val="eop"/>
          <w:b/>
          <w:bCs/>
        </w:rPr>
        <w:t>​</w:t>
      </w:r>
    </w:p>
    <w:p w14:paraId="0BD33344" w14:textId="7B52FDDC" w:rsidR="004268B2" w:rsidRPr="00E755BC" w:rsidRDefault="00F41995" w:rsidP="00622738">
      <w:pPr>
        <w:pStyle w:val="paragraph"/>
        <w:spacing w:before="0" w:beforeAutospacing="0" w:after="0" w:afterAutospacing="0"/>
        <w:ind w:left="207"/>
        <w:jc w:val="right"/>
        <w:textAlignment w:val="baseline"/>
        <w:rPr>
          <w:b/>
          <w:bCs/>
        </w:rPr>
      </w:pPr>
      <w:r w:rsidRPr="00E755BC">
        <w:rPr>
          <w:rStyle w:val="normaltextrun"/>
          <w:b/>
          <w:bCs/>
          <w:position w:val="1"/>
        </w:rPr>
        <w:t>SILVIO ARNALDO (ST)</w:t>
      </w:r>
      <w:r w:rsidRPr="00E755BC">
        <w:rPr>
          <w:rStyle w:val="eop"/>
          <w:b/>
          <w:bCs/>
        </w:rPr>
        <w:t>​</w:t>
      </w:r>
    </w:p>
    <w:p w14:paraId="4B94D5A5" w14:textId="59425C8F" w:rsidR="00630EC2" w:rsidRPr="00E755BC" w:rsidRDefault="00622738" w:rsidP="00622738">
      <w:pPr>
        <w:pStyle w:val="Recuodecorpodetexto3"/>
        <w:spacing w:line="240" w:lineRule="auto"/>
        <w:ind w:firstLine="357"/>
        <w:jc w:val="right"/>
        <w:rPr>
          <w:b/>
          <w:bCs/>
          <w:lang w:val="pt-BR"/>
        </w:rPr>
      </w:pPr>
      <w:r w:rsidRPr="00E755BC">
        <w:rPr>
          <w:b/>
          <w:bCs/>
          <w:lang w:val="pt-BR"/>
        </w:rPr>
        <w:t>Orientador: Professor Santiago Martin Lugones</w:t>
      </w:r>
      <w:bookmarkEnd w:id="0"/>
    </w:p>
    <w:p w14:paraId="120ABF8B" w14:textId="1FF12DE4" w:rsidR="007E346E" w:rsidRDefault="00135EB7" w:rsidP="007E346E">
      <w:pPr>
        <w:tabs>
          <w:tab w:val="left" w:pos="5949"/>
        </w:tabs>
        <w:ind w:left="0"/>
        <w:jc w:val="center"/>
        <w:rPr>
          <w:sz w:val="28"/>
          <w:szCs w:val="28"/>
        </w:rPr>
      </w:pPr>
      <w:r w:rsidRPr="00E755BC">
        <w:rPr>
          <w:sz w:val="28"/>
          <w:szCs w:val="28"/>
        </w:rPr>
        <w:t>São José dos Campos</w:t>
      </w:r>
      <w:r w:rsidR="007E346E">
        <w:rPr>
          <w:sz w:val="28"/>
          <w:szCs w:val="28"/>
        </w:rPr>
        <w:t xml:space="preserve"> </w:t>
      </w:r>
      <w:r w:rsidR="009D2977" w:rsidRPr="00E755BC">
        <w:rPr>
          <w:sz w:val="28"/>
          <w:szCs w:val="28"/>
        </w:rPr>
        <w:t>–</w:t>
      </w:r>
      <w:r w:rsidR="007E346E">
        <w:rPr>
          <w:sz w:val="28"/>
          <w:szCs w:val="28"/>
        </w:rPr>
        <w:t xml:space="preserve"> </w:t>
      </w:r>
      <w:r w:rsidRPr="00E755BC">
        <w:rPr>
          <w:sz w:val="28"/>
          <w:szCs w:val="28"/>
        </w:rPr>
        <w:t>20</w:t>
      </w:r>
      <w:r w:rsidR="007F065C" w:rsidRPr="00E755BC">
        <w:rPr>
          <w:sz w:val="28"/>
          <w:szCs w:val="28"/>
        </w:rPr>
        <w:t>2</w:t>
      </w:r>
      <w:r w:rsidR="00A949DF" w:rsidRPr="00E755BC">
        <w:rPr>
          <w:sz w:val="28"/>
          <w:szCs w:val="28"/>
        </w:rPr>
        <w:t>3</w:t>
      </w:r>
    </w:p>
    <w:p w14:paraId="027A53DB" w14:textId="77777777" w:rsidR="007E346E" w:rsidRDefault="007E346E">
      <w:pPr>
        <w:spacing w:before="0" w:beforeAutospacing="0" w:after="0" w:afterAutospacing="0"/>
        <w:ind w:left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i/>
          <w:iCs/>
          <w:color w:val="auto"/>
          <w:sz w:val="24"/>
          <w:szCs w:val="24"/>
        </w:rPr>
        <w:id w:val="1837488648"/>
        <w:docPartObj>
          <w:docPartGallery w:val="Table of Contents"/>
          <w:docPartUnique/>
        </w:docPartObj>
      </w:sdtPr>
      <w:sdtEndPr>
        <w:rPr>
          <w:rFonts w:asciiTheme="minorHAnsi" w:hAnsiTheme="minorHAnsi" w:cstheme="minorHAnsi"/>
          <w:b/>
          <w:bCs/>
          <w:sz w:val="28"/>
          <w:szCs w:val="28"/>
        </w:rPr>
      </w:sdtEndPr>
      <w:sdtContent>
        <w:p w14:paraId="61554325" w14:textId="7AFF7F48" w:rsidR="00504519" w:rsidRPr="00BA23DE" w:rsidRDefault="00504519" w:rsidP="00504519">
          <w:pPr>
            <w:pStyle w:val="CabealhodoSumrio"/>
            <w:numPr>
              <w:ilvl w:val="0"/>
              <w:numId w:val="0"/>
            </w:numPr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BA23DE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Sumário</w:t>
          </w:r>
        </w:p>
        <w:p w14:paraId="5E65E4F1" w14:textId="261447C0" w:rsidR="00AE19A8" w:rsidRDefault="00504519">
          <w:pPr>
            <w:pStyle w:val="Sumrio1"/>
            <w:tabs>
              <w:tab w:val="left" w:pos="480"/>
              <w:tab w:val="right" w:leader="dot" w:pos="10457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r w:rsidRPr="00BA23DE">
            <w:rPr>
              <w:sz w:val="32"/>
              <w:szCs w:val="32"/>
            </w:rPr>
            <w:fldChar w:fldCharType="begin"/>
          </w:r>
          <w:r w:rsidRPr="00BA23DE">
            <w:rPr>
              <w:sz w:val="32"/>
              <w:szCs w:val="32"/>
            </w:rPr>
            <w:instrText xml:space="preserve"> TOC \o "1-3" \h \z \u </w:instrText>
          </w:r>
          <w:r w:rsidRPr="00BA23DE">
            <w:rPr>
              <w:sz w:val="32"/>
              <w:szCs w:val="32"/>
            </w:rPr>
            <w:fldChar w:fldCharType="separate"/>
          </w:r>
          <w:hyperlink w:anchor="_Toc138326199" w:history="1">
            <w:r w:rsidR="00AE19A8" w:rsidRPr="00372B33">
              <w:rPr>
                <w:rStyle w:val="Hyperlink"/>
                <w:noProof/>
              </w:rPr>
              <w:t>1</w:t>
            </w:r>
            <w:r w:rsidR="00AE19A8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="00AE19A8" w:rsidRPr="00372B33">
              <w:rPr>
                <w:rStyle w:val="Hyperlink"/>
                <w:noProof/>
              </w:rPr>
              <w:t>iNTRODUÇÃO</w:t>
            </w:r>
            <w:r w:rsidR="00AE19A8">
              <w:rPr>
                <w:noProof/>
                <w:webHidden/>
              </w:rPr>
              <w:tab/>
            </w:r>
            <w:r w:rsidR="00AE19A8">
              <w:rPr>
                <w:noProof/>
                <w:webHidden/>
              </w:rPr>
              <w:fldChar w:fldCharType="begin"/>
            </w:r>
            <w:r w:rsidR="00AE19A8">
              <w:rPr>
                <w:noProof/>
                <w:webHidden/>
              </w:rPr>
              <w:instrText xml:space="preserve"> PAGEREF _Toc138326199 \h </w:instrText>
            </w:r>
            <w:r w:rsidR="00AE19A8">
              <w:rPr>
                <w:noProof/>
                <w:webHidden/>
              </w:rPr>
            </w:r>
            <w:r w:rsidR="00AE19A8">
              <w:rPr>
                <w:noProof/>
                <w:webHidden/>
              </w:rPr>
              <w:fldChar w:fldCharType="separate"/>
            </w:r>
            <w:r w:rsidR="00AE19A8">
              <w:rPr>
                <w:noProof/>
                <w:webHidden/>
              </w:rPr>
              <w:t>1-4</w:t>
            </w:r>
            <w:r w:rsidR="00AE19A8">
              <w:rPr>
                <w:noProof/>
                <w:webHidden/>
              </w:rPr>
              <w:fldChar w:fldCharType="end"/>
            </w:r>
          </w:hyperlink>
        </w:p>
        <w:p w14:paraId="060CDEE0" w14:textId="6D0907D0" w:rsidR="00AE19A8" w:rsidRDefault="00AE19A8">
          <w:pPr>
            <w:pStyle w:val="Sumrio1"/>
            <w:tabs>
              <w:tab w:val="left" w:pos="480"/>
              <w:tab w:val="right" w:leader="dot" w:pos="10457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38326200" w:history="1">
            <w:r w:rsidRPr="00372B33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Minuta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EEB60" w14:textId="40B58962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01" w:history="1">
            <w:r w:rsidRPr="00372B33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89DF6" w14:textId="7DDA074F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02" w:history="1">
            <w:r w:rsidRPr="00372B33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ESCOPO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0C946" w14:textId="1181B288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03" w:history="1">
            <w:r w:rsidRPr="00372B33">
              <w:rPr>
                <w:rStyle w:val="Hyperlink"/>
                <w:noProof/>
              </w:rPr>
              <w:t>2.2.1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1ª FASE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65346" w14:textId="6C4A280A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04" w:history="1">
            <w:r w:rsidRPr="00372B33">
              <w:rPr>
                <w:rStyle w:val="Hyperlink"/>
                <w:noProof/>
              </w:rPr>
              <w:t>2.2.2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2ª FASE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5A443" w14:textId="7FCAF540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05" w:history="1">
            <w:r w:rsidRPr="00372B33">
              <w:rPr>
                <w:rStyle w:val="Hyperlink"/>
                <w:noProof/>
              </w:rPr>
              <w:t>2.2.3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3ºFASE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B4D53" w14:textId="3EBDA03C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06" w:history="1">
            <w:r w:rsidRPr="00372B33">
              <w:rPr>
                <w:rStyle w:val="Hyperlink"/>
                <w:noProof/>
              </w:rPr>
              <w:t>2.2.4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4ªFASE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185C" w14:textId="085A3495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07" w:history="1">
            <w:r w:rsidRPr="00372B33">
              <w:rPr>
                <w:rStyle w:val="Hyperlink"/>
                <w:noProof/>
              </w:rPr>
              <w:t>2.3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D4587" w14:textId="56CB7C1D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08" w:history="1">
            <w:r w:rsidRPr="00372B33">
              <w:rPr>
                <w:rStyle w:val="Hyperlink"/>
                <w:noProof/>
              </w:rPr>
              <w:t>2.4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ANÁLISE DE RISCO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15084" w14:textId="25176AEF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09" w:history="1">
            <w:r w:rsidRPr="00372B33">
              <w:rPr>
                <w:rStyle w:val="Hyperlink"/>
                <w:noProof/>
              </w:rPr>
              <w:t>2.5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ESCOPO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AB731" w14:textId="16CEE2BC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10" w:history="1">
            <w:r w:rsidRPr="00372B33">
              <w:rPr>
                <w:rStyle w:val="Hyperlink"/>
                <w:noProof/>
              </w:rPr>
              <w:t>2.6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TABELA 5W2H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2-7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2811C" w14:textId="169FDE41" w:rsidR="00AE19A8" w:rsidRDefault="00AE19A8">
          <w:pPr>
            <w:pStyle w:val="Sumrio1"/>
            <w:tabs>
              <w:tab w:val="left" w:pos="480"/>
              <w:tab w:val="right" w:leader="dot" w:pos="10457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</w:rPr>
          </w:pPr>
          <w:hyperlink w:anchor="_Toc138326211" w:history="1">
            <w:r w:rsidRPr="00372B33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proposta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CC62" w14:textId="5B321E6C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12" w:history="1">
            <w:r w:rsidRPr="00372B33">
              <w:rPr>
                <w:rStyle w:val="Hyperlink"/>
                <w:noProof/>
              </w:rPr>
              <w:t>3.1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Estrutura de Prazos (Cronograma)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0DB2A" w14:textId="451FB02C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13" w:history="1">
            <w:r w:rsidRPr="00372B33">
              <w:rPr>
                <w:rStyle w:val="Hyperlink"/>
                <w:noProof/>
              </w:rPr>
              <w:t>3.2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Estrutura de Custos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4B4FF" w14:textId="613D3D6F" w:rsidR="00AE19A8" w:rsidRDefault="00AE19A8">
          <w:pPr>
            <w:pStyle w:val="Sumrio2"/>
            <w:tabs>
              <w:tab w:val="left" w:pos="720"/>
              <w:tab w:val="right" w:leader="dot" w:pos="10457"/>
            </w:tabs>
            <w:rPr>
              <w:rFonts w:eastAsiaTheme="minorEastAsia" w:cstheme="minorBidi"/>
              <w:smallCaps w:val="0"/>
              <w:noProof/>
              <w:sz w:val="22"/>
              <w:szCs w:val="22"/>
            </w:rPr>
          </w:pPr>
          <w:hyperlink w:anchor="_Toc138326214" w:history="1">
            <w:r w:rsidRPr="00372B33">
              <w:rPr>
                <w:rStyle w:val="Hyperlink"/>
                <w:noProof/>
              </w:rPr>
              <w:t>3.3</w:t>
            </w:r>
            <w:r>
              <w:rPr>
                <w:rFonts w:eastAsiaTheme="minorEastAsia" w:cstheme="minorBidi"/>
                <w:smallCap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FABRICAÇÃO E MONTAGEM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07335" w14:textId="661475C8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15" w:history="1">
            <w:r w:rsidRPr="00372B33">
              <w:rPr>
                <w:rStyle w:val="Hyperlink"/>
                <w:noProof/>
              </w:rPr>
              <w:t>3.3.1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MONTAGEM DA 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6031" w14:textId="7E584E2B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16" w:history="1">
            <w:r w:rsidRPr="00372B33">
              <w:rPr>
                <w:rStyle w:val="Hyperlink"/>
                <w:noProof/>
              </w:rPr>
              <w:t>3.3.2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PLÁSTICO REFLETIVO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70A86" w14:textId="1616614E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17" w:history="1">
            <w:r w:rsidRPr="00372B33">
              <w:rPr>
                <w:rStyle w:val="Hyperlink"/>
                <w:noProof/>
              </w:rPr>
              <w:t>3.3.3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PLACA DE POLIETILENO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B7E89" w14:textId="146F9EFA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18" w:history="1">
            <w:r w:rsidRPr="00372B33">
              <w:rPr>
                <w:rStyle w:val="Hyperlink"/>
                <w:noProof/>
              </w:rPr>
              <w:t>3.3.4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LED GROW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22F06" w14:textId="1D1B496B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19" w:history="1">
            <w:r w:rsidRPr="00372B33">
              <w:rPr>
                <w:rStyle w:val="Hyperlink"/>
                <w:noProof/>
              </w:rPr>
              <w:t>3.3.5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SISTEMA DE IRRIGAÇÃO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2F08A" w14:textId="63D48C04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0" w:history="1">
            <w:r w:rsidRPr="00372B33">
              <w:rPr>
                <w:rStyle w:val="Hyperlink"/>
                <w:noProof/>
              </w:rPr>
              <w:t>3.3.6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SIMULAÇÃO DOS COMPONENTES NO TINKERCAD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2C58A" w14:textId="24F7A10A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1" w:history="1">
            <w:r w:rsidRPr="00372B33">
              <w:rPr>
                <w:rStyle w:val="Hyperlink"/>
                <w:noProof/>
              </w:rPr>
              <w:t>3.3.7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Arquitetura de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0E5B9" w14:textId="45DDE1AC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2" w:history="1">
            <w:r w:rsidRPr="00372B33">
              <w:rPr>
                <w:rStyle w:val="Hyperlink"/>
                <w:noProof/>
              </w:rPr>
              <w:t>3.3.8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MONTAGEM DOS COMPONENTES ELÉTRICOS E ELETRÔNICOS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9B296" w14:textId="59D9CB1F" w:rsidR="00AE19A8" w:rsidRDefault="00AE19A8">
          <w:pPr>
            <w:pStyle w:val="Sumrio3"/>
            <w:tabs>
              <w:tab w:val="left" w:pos="120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3" w:history="1">
            <w:r w:rsidRPr="00372B33">
              <w:rPr>
                <w:rStyle w:val="Hyperlink"/>
                <w:noProof/>
              </w:rPr>
              <w:t>3.3.9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INTEGRAÇÃO HARDWARE 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5102A" w14:textId="73455894" w:rsidR="00AE19A8" w:rsidRDefault="00AE19A8">
          <w:pPr>
            <w:pStyle w:val="Sumrio3"/>
            <w:tabs>
              <w:tab w:val="left" w:pos="144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4" w:history="1">
            <w:r w:rsidRPr="00372B33">
              <w:rPr>
                <w:rStyle w:val="Hyperlink"/>
                <w:noProof/>
              </w:rPr>
              <w:t>3.3.10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MONTAGEM FINAL DA ESTRUTURA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9F5D8" w14:textId="6BD533E5" w:rsidR="00AE19A8" w:rsidRDefault="00AE19A8">
          <w:pPr>
            <w:pStyle w:val="Sumrio3"/>
            <w:tabs>
              <w:tab w:val="left" w:pos="1440"/>
              <w:tab w:val="right" w:leader="dot" w:pos="10457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</w:rPr>
          </w:pPr>
          <w:hyperlink w:anchor="_Toc138326225" w:history="1">
            <w:r w:rsidRPr="00372B33">
              <w:rPr>
                <w:rStyle w:val="Hyperlink"/>
                <w:noProof/>
              </w:rPr>
              <w:t>3.3.11</w:t>
            </w:r>
            <w:r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</w:rPr>
              <w:tab/>
            </w:r>
            <w:r w:rsidRPr="00372B33">
              <w:rPr>
                <w:rStyle w:val="Hyperlink"/>
                <w:noProof/>
              </w:rPr>
              <w:t>FINALIZAÇÃO E ENTREGÁVEIS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_Toc138326225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3-23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29EF3" w14:textId="4E895076" w:rsidR="00401CFF" w:rsidRDefault="00504519" w:rsidP="00197AE8">
          <w:pPr>
            <w:pStyle w:val="Sumrio3"/>
            <w:tabs>
              <w:tab w:val="left" w:pos="1440"/>
              <w:tab w:val="right" w:leader="dot" w:pos="10457"/>
            </w:tabs>
            <w:rPr>
              <w:b/>
              <w:bCs/>
              <w:sz w:val="28"/>
              <w:szCs w:val="28"/>
            </w:rPr>
          </w:pPr>
          <w:r w:rsidRPr="00BA23DE">
            <w:rPr>
              <w:smallCaps/>
              <w:sz w:val="32"/>
              <w:szCs w:val="32"/>
            </w:rPr>
            <w:fldChar w:fldCharType="end"/>
          </w:r>
        </w:p>
      </w:sdtContent>
    </w:sdt>
    <w:p w14:paraId="140D4240" w14:textId="5BB35462" w:rsidR="00D776C8" w:rsidRDefault="00D776C8">
      <w:pPr>
        <w:spacing w:before="0" w:beforeAutospacing="0" w:after="0" w:afterAutospacing="0"/>
        <w:ind w:left="0"/>
      </w:pPr>
      <w:r>
        <w:br w:type="page"/>
      </w:r>
    </w:p>
    <w:p w14:paraId="17175D61" w14:textId="08D55A15" w:rsidR="0016699D" w:rsidRPr="00E755BC" w:rsidRDefault="00BA23DE" w:rsidP="0058614A">
      <w:pPr>
        <w:pStyle w:val="Ttulo1"/>
        <w:rPr>
          <w:lang w:val="pt-BR"/>
        </w:rPr>
      </w:pPr>
      <w:bookmarkStart w:id="2" w:name="_Toc132026866"/>
      <w:bookmarkStart w:id="3" w:name="_Toc132026939"/>
      <w:bookmarkStart w:id="4" w:name="_Toc138326199"/>
      <w:r>
        <w:rPr>
          <w:lang w:val="pt-BR"/>
        </w:rPr>
        <w:lastRenderedPageBreak/>
        <w:t>i</w:t>
      </w:r>
      <w:r w:rsidR="2DFAC196" w:rsidRPr="00E755BC">
        <w:rPr>
          <w:lang w:val="pt-BR"/>
        </w:rPr>
        <w:t>NTRODUÇÃO</w:t>
      </w:r>
      <w:bookmarkEnd w:id="2"/>
      <w:bookmarkEnd w:id="3"/>
      <w:bookmarkEnd w:id="4"/>
    </w:p>
    <w:p w14:paraId="66868032" w14:textId="361C63CE" w:rsidR="00504519" w:rsidRPr="00E755BC" w:rsidRDefault="00B51429" w:rsidP="007A345F">
      <w:pPr>
        <w:jc w:val="both"/>
      </w:pPr>
      <w:r w:rsidRPr="00E755BC">
        <w:rPr>
          <w:sz w:val="28"/>
          <w:szCs w:val="28"/>
        </w:rPr>
        <w:t xml:space="preserve"> </w:t>
      </w:r>
      <w:r w:rsidR="00236F9A" w:rsidRPr="00E755BC">
        <w:t xml:space="preserve">A integração de uma solução tecnológica com uma horta urbana traz benefícios ao ser realizado monitoramento e controle </w:t>
      </w:r>
      <w:r w:rsidR="004602F1" w:rsidRPr="00E755BC">
        <w:t xml:space="preserve">ambiental, como na </w:t>
      </w:r>
      <w:r w:rsidR="004602F1" w:rsidRPr="00E755BC">
        <w:fldChar w:fldCharType="begin"/>
      </w:r>
      <w:r w:rsidR="004602F1" w:rsidRPr="00E755BC">
        <w:instrText xml:space="preserve"> REF _Ref132027830 \h </w:instrText>
      </w:r>
      <w:r w:rsidR="007A345F" w:rsidRPr="00E755BC">
        <w:instrText xml:space="preserve"> \* MERGEFORMAT </w:instrText>
      </w:r>
      <w:r w:rsidR="004602F1" w:rsidRPr="00E755BC">
        <w:fldChar w:fldCharType="separate"/>
      </w:r>
      <w:r w:rsidR="00082187" w:rsidRPr="00082187">
        <w:t>Figura 1</w:t>
      </w:r>
      <w:r w:rsidR="004602F1" w:rsidRPr="00E755BC">
        <w:fldChar w:fldCharType="end"/>
      </w:r>
      <w:r w:rsidR="00236F9A" w:rsidRPr="00E755BC">
        <w:t xml:space="preserve">, proporcionando a melhor qualidade do alimento, controle de pragas e sustentabilidade. Os dados adquiridos podem ser analisados para auxiliar nas tomadas de decisão para melhora da performance do cultivo e qualidade do alimento, ou até mesmo justificar investimentos futuros. </w:t>
      </w:r>
      <w:r w:rsidR="00E47135" w:rsidRPr="00E755BC">
        <w:t> </w:t>
      </w:r>
    </w:p>
    <w:tbl>
      <w:tblPr>
        <w:tblStyle w:val="Tabelacomgrade"/>
        <w:tblW w:w="0" w:type="auto"/>
        <w:tblInd w:w="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2"/>
        <w:gridCol w:w="5346"/>
      </w:tblGrid>
      <w:tr w:rsidR="00504519" w:rsidRPr="00E755BC" w14:paraId="0897FA53" w14:textId="77777777" w:rsidTr="00504519">
        <w:trPr>
          <w:trHeight w:val="252"/>
        </w:trPr>
        <w:tc>
          <w:tcPr>
            <w:tcW w:w="5108" w:type="dxa"/>
          </w:tcPr>
          <w:p w14:paraId="28F31F29" w14:textId="169F1E24" w:rsidR="00504519" w:rsidRPr="00E755BC" w:rsidRDefault="00504519" w:rsidP="004602F1">
            <w:pPr>
              <w:pStyle w:val="Legenda"/>
            </w:pPr>
            <w:r w:rsidRPr="00E755BC"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6566D131" wp14:editId="22746959">
                  <wp:simplePos x="0" y="0"/>
                  <wp:positionH relativeFrom="margin">
                    <wp:posOffset>445135</wp:posOffset>
                  </wp:positionH>
                  <wp:positionV relativeFrom="margin">
                    <wp:posOffset>5080</wp:posOffset>
                  </wp:positionV>
                  <wp:extent cx="2244090" cy="1838325"/>
                  <wp:effectExtent l="0" t="0" r="3810" b="9525"/>
                  <wp:wrapSquare wrapText="bothSides"/>
                  <wp:docPr id="2" name="Imagem 2" descr="Diagrama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 descr="Diagrama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80" t="55231" r="60676" b="18071"/>
                          <a:stretch/>
                        </pic:blipFill>
                        <pic:spPr bwMode="auto">
                          <a:xfrm>
                            <a:off x="0" y="0"/>
                            <a:ext cx="2244090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11" w:type="dxa"/>
          </w:tcPr>
          <w:p w14:paraId="11FF421D" w14:textId="5FA64132" w:rsidR="00504519" w:rsidRPr="00E755BC" w:rsidRDefault="00504519" w:rsidP="004602F1">
            <w:pPr>
              <w:pStyle w:val="Legenda"/>
            </w:pPr>
            <w:r w:rsidRPr="00E755BC">
              <w:rPr>
                <w:noProof/>
              </w:rPr>
              <w:drawing>
                <wp:anchor distT="0" distB="0" distL="114300" distR="114300" simplePos="0" relativeHeight="251672064" behindDoc="1" locked="0" layoutInCell="1" allowOverlap="1" wp14:anchorId="3D0066C4" wp14:editId="3F06D898">
                  <wp:simplePos x="0" y="0"/>
                  <wp:positionH relativeFrom="margin">
                    <wp:posOffset>-40005</wp:posOffset>
                  </wp:positionH>
                  <wp:positionV relativeFrom="margin">
                    <wp:posOffset>2540</wp:posOffset>
                  </wp:positionV>
                  <wp:extent cx="3251200" cy="1828800"/>
                  <wp:effectExtent l="0" t="0" r="6350" b="0"/>
                  <wp:wrapSquare wrapText="bothSides"/>
                  <wp:docPr id="3" name="Imagem 3" descr="Sensor de temperatura HDC1080 com Arduino - Arduino e C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ensor de temperatura HDC1080 com Arduino - Arduino e C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C706AE1" w14:textId="767A927E" w:rsidR="0016699D" w:rsidRPr="00E755BC" w:rsidRDefault="004602F1" w:rsidP="004602F1">
      <w:pPr>
        <w:pStyle w:val="Legenda"/>
        <w:rPr>
          <w:i/>
          <w:iCs/>
          <w:sz w:val="28"/>
          <w:szCs w:val="28"/>
        </w:rPr>
      </w:pPr>
      <w:bookmarkStart w:id="5" w:name="_Ref132027830"/>
      <w:r w:rsidRPr="00E755BC">
        <w:rPr>
          <w:i/>
          <w:iCs/>
        </w:rPr>
        <w:t xml:space="preserve">Figura </w:t>
      </w:r>
      <w:r w:rsidRPr="00E755BC">
        <w:rPr>
          <w:i/>
          <w:iCs/>
        </w:rPr>
        <w:fldChar w:fldCharType="begin"/>
      </w:r>
      <w:r w:rsidRPr="00E755BC">
        <w:rPr>
          <w:i/>
          <w:iCs/>
        </w:rPr>
        <w:instrText xml:space="preserve"> SEQ Figura \* ARABIC </w:instrText>
      </w:r>
      <w:r w:rsidRPr="00E755BC">
        <w:rPr>
          <w:i/>
          <w:iCs/>
        </w:rPr>
        <w:fldChar w:fldCharType="separate"/>
      </w:r>
      <w:r w:rsidR="00082187">
        <w:rPr>
          <w:i/>
          <w:iCs/>
          <w:noProof/>
        </w:rPr>
        <w:t>1</w:t>
      </w:r>
      <w:r w:rsidRPr="00E755BC">
        <w:rPr>
          <w:i/>
          <w:iCs/>
        </w:rPr>
        <w:fldChar w:fldCharType="end"/>
      </w:r>
      <w:bookmarkEnd w:id="5"/>
    </w:p>
    <w:p w14:paraId="5F7A8602" w14:textId="37361C56" w:rsidR="00DD6C33" w:rsidRPr="00E755BC" w:rsidRDefault="00DD6C33" w:rsidP="00DD6C33">
      <w:pPr>
        <w:pStyle w:val="Ttulo1"/>
        <w:rPr>
          <w:lang w:val="pt-BR"/>
        </w:rPr>
      </w:pPr>
      <w:bookmarkStart w:id="6" w:name="_Toc138326200"/>
      <w:r w:rsidRPr="00E755BC">
        <w:rPr>
          <w:lang w:val="pt-BR"/>
        </w:rPr>
        <w:t>Minuta do projeto</w:t>
      </w:r>
      <w:bookmarkEnd w:id="6"/>
    </w:p>
    <w:p w14:paraId="2D518667" w14:textId="77777777" w:rsidR="00DD6C33" w:rsidRPr="00E755BC" w:rsidRDefault="00DD6C33" w:rsidP="00DD6C33">
      <w:pPr>
        <w:rPr>
          <w:lang w:eastAsia="en-US"/>
        </w:rPr>
      </w:pPr>
    </w:p>
    <w:p w14:paraId="0C1ED9F4" w14:textId="5D4E4276" w:rsidR="4026207E" w:rsidRPr="00E755BC" w:rsidRDefault="00E525DA" w:rsidP="00DD6C33">
      <w:pPr>
        <w:pStyle w:val="Ttulo2"/>
        <w:rPr>
          <w:lang w:val="pt-BR"/>
        </w:rPr>
      </w:pPr>
      <w:bookmarkStart w:id="7" w:name="_Toc132026867"/>
      <w:bookmarkStart w:id="8" w:name="_Toc132026940"/>
      <w:bookmarkStart w:id="9" w:name="_Toc138326201"/>
      <w:r w:rsidRPr="00E755BC">
        <w:rPr>
          <w:lang w:val="pt-BR"/>
        </w:rPr>
        <w:t>OBJETIVO</w:t>
      </w:r>
      <w:bookmarkEnd w:id="9"/>
      <w:r w:rsidRPr="00E755BC">
        <w:rPr>
          <w:lang w:val="pt-BR"/>
        </w:rPr>
        <w:t xml:space="preserve"> </w:t>
      </w:r>
      <w:bookmarkEnd w:id="7"/>
      <w:bookmarkEnd w:id="8"/>
    </w:p>
    <w:p w14:paraId="3E769915" w14:textId="52A51D93" w:rsidR="008E38F7" w:rsidRPr="00E755BC" w:rsidRDefault="008E38F7" w:rsidP="00F922D6">
      <w:pPr>
        <w:jc w:val="both"/>
      </w:pPr>
      <w:r w:rsidRPr="00E755BC">
        <w:t xml:space="preserve">Criar um sistema para aquisição de dados ambientais </w:t>
      </w:r>
      <w:r w:rsidR="00C43C9D">
        <w:t>de</w:t>
      </w:r>
      <w:r w:rsidRPr="00E755BC">
        <w:t xml:space="preserve"> um ambiente, monitorar e controlar a umidade do solo e temperatura ambiente.</w:t>
      </w:r>
    </w:p>
    <w:p w14:paraId="4E006C13" w14:textId="1E3AE5C8" w:rsidR="008E38F7" w:rsidRPr="00E755BC" w:rsidRDefault="009D345D" w:rsidP="009D345D">
      <w:pPr>
        <w:pStyle w:val="Ttulo2"/>
        <w:rPr>
          <w:lang w:val="pt-BR"/>
        </w:rPr>
      </w:pPr>
      <w:bookmarkStart w:id="10" w:name="_Toc138326202"/>
      <w:r w:rsidRPr="00E755BC">
        <w:rPr>
          <w:lang w:val="pt-BR"/>
        </w:rPr>
        <w:t>ESCOPO DO PROJETO</w:t>
      </w:r>
      <w:bookmarkEnd w:id="10"/>
    </w:p>
    <w:p w14:paraId="7627925F" w14:textId="099A4503" w:rsidR="00374C81" w:rsidRPr="00E755BC" w:rsidRDefault="009D345D" w:rsidP="009D345D">
      <w:r w:rsidRPr="00E755BC">
        <w:t>O projeto será constituído por 4 Fases</w:t>
      </w:r>
      <w:r w:rsidR="00C90442">
        <w:t>,</w:t>
      </w:r>
      <w:r w:rsidRPr="00E755BC">
        <w:t xml:space="preserve"> sendo</w:t>
      </w:r>
      <w:r w:rsidR="00374C81" w:rsidRPr="00E755BC">
        <w:t>:</w:t>
      </w:r>
      <w:r w:rsidRPr="00E755BC">
        <w:t xml:space="preserve"> </w:t>
      </w:r>
    </w:p>
    <w:p w14:paraId="67BF9870" w14:textId="1447CE90" w:rsidR="00374C81" w:rsidRPr="00E755BC" w:rsidRDefault="009D345D" w:rsidP="00374C81">
      <w:pPr>
        <w:pStyle w:val="PargrafodaLista"/>
        <w:numPr>
          <w:ilvl w:val="0"/>
          <w:numId w:val="35"/>
        </w:numPr>
      </w:pPr>
      <w:r w:rsidRPr="00E755BC">
        <w:t>1</w:t>
      </w:r>
      <w:r w:rsidR="00C2030B" w:rsidRPr="00E755BC">
        <w:t>º</w:t>
      </w:r>
      <w:r w:rsidR="00374C81" w:rsidRPr="00E755BC">
        <w:t>:</w:t>
      </w:r>
      <w:r w:rsidRPr="00E755BC">
        <w:t xml:space="preserve"> Pesquisa de conceitos, materiais e componentes</w:t>
      </w:r>
      <w:r w:rsidR="0FCA012D" w:rsidRPr="00E755BC">
        <w:t>;</w:t>
      </w:r>
    </w:p>
    <w:p w14:paraId="0988BF0D" w14:textId="08815686" w:rsidR="00374C81" w:rsidRPr="00E755BC" w:rsidRDefault="009D345D" w:rsidP="00374C81">
      <w:pPr>
        <w:pStyle w:val="PargrafodaLista"/>
        <w:numPr>
          <w:ilvl w:val="0"/>
          <w:numId w:val="35"/>
        </w:numPr>
      </w:pPr>
      <w:r w:rsidRPr="00E755BC">
        <w:t>2°: Fabricação e montagem da estrutura, montagem da parte eletrônica e programação</w:t>
      </w:r>
      <w:r w:rsidR="7B72BCBD" w:rsidRPr="00E755BC">
        <w:t>;</w:t>
      </w:r>
    </w:p>
    <w:p w14:paraId="6A7B8F4B" w14:textId="32F150A3" w:rsidR="00374C81" w:rsidRPr="00E755BC" w:rsidRDefault="009D345D" w:rsidP="00374C81">
      <w:pPr>
        <w:pStyle w:val="PargrafodaLista"/>
        <w:numPr>
          <w:ilvl w:val="0"/>
          <w:numId w:val="35"/>
        </w:numPr>
      </w:pPr>
      <w:r w:rsidRPr="00E755BC">
        <w:t xml:space="preserve">3°: Testar e integrar todas as partes desse projeto. E em paralelo, propor melhorias no sistema </w:t>
      </w:r>
      <w:r w:rsidR="00C2030B" w:rsidRPr="00E755BC">
        <w:t xml:space="preserve">e adequações </w:t>
      </w:r>
      <w:r w:rsidR="005F1A3A" w:rsidRPr="00E755BC">
        <w:t>necessárias;</w:t>
      </w:r>
    </w:p>
    <w:p w14:paraId="568F8FA2" w14:textId="756DFAD9" w:rsidR="3A664109" w:rsidRPr="00E755BC" w:rsidRDefault="007F23F9" w:rsidP="00374C81">
      <w:pPr>
        <w:pStyle w:val="PargrafodaLista"/>
        <w:numPr>
          <w:ilvl w:val="0"/>
          <w:numId w:val="35"/>
        </w:numPr>
      </w:pPr>
      <w:r w:rsidRPr="00E755BC">
        <w:t>4ª</w:t>
      </w:r>
      <w:r w:rsidR="00374C81" w:rsidRPr="00E755BC">
        <w:t>:</w:t>
      </w:r>
      <w:r w:rsidRPr="00E755BC">
        <w:t xml:space="preserve"> </w:t>
      </w:r>
      <w:r w:rsidR="47E65282" w:rsidRPr="00E755BC">
        <w:t>E</w:t>
      </w:r>
      <w:r w:rsidRPr="00E755BC">
        <w:t>ntrega</w:t>
      </w:r>
      <w:r w:rsidR="00C2030B" w:rsidRPr="00E755BC">
        <w:t xml:space="preserve"> do </w:t>
      </w:r>
      <w:r w:rsidR="00D3503B" w:rsidRPr="00E755BC">
        <w:t>produto</w:t>
      </w:r>
      <w:r w:rsidR="00C2030B" w:rsidRPr="00E755BC">
        <w:t>.</w:t>
      </w:r>
    </w:p>
    <w:p w14:paraId="013675E8" w14:textId="5FA6CD6D" w:rsidR="00C2030B" w:rsidRPr="00E755BC" w:rsidRDefault="00C2030B" w:rsidP="00C2030B">
      <w:pPr>
        <w:pStyle w:val="Ttulo3"/>
        <w:rPr>
          <w:lang w:val="pt-BR"/>
        </w:rPr>
      </w:pPr>
      <w:bookmarkStart w:id="11" w:name="_Toc138326203"/>
      <w:r w:rsidRPr="00E755BC">
        <w:rPr>
          <w:lang w:val="pt-BR"/>
        </w:rPr>
        <w:t>1ª FASE</w:t>
      </w:r>
      <w:bookmarkEnd w:id="11"/>
    </w:p>
    <w:p w14:paraId="04A0EA0F" w14:textId="10A722C5" w:rsidR="00923137" w:rsidRPr="00E755BC" w:rsidRDefault="00923137" w:rsidP="00F922D6">
      <w:pPr>
        <w:jc w:val="both"/>
      </w:pPr>
      <w:r w:rsidRPr="00E755BC">
        <w:rPr>
          <w:b/>
          <w:bCs/>
        </w:rPr>
        <w:t>Pesquisa de conceito</w:t>
      </w:r>
      <w:r w:rsidR="00374C81" w:rsidRPr="00E755BC">
        <w:rPr>
          <w:b/>
          <w:bCs/>
        </w:rPr>
        <w:t xml:space="preserve"> </w:t>
      </w:r>
      <w:r w:rsidRPr="00E755BC">
        <w:rPr>
          <w:b/>
          <w:bCs/>
        </w:rPr>
        <w:t>-</w:t>
      </w:r>
      <w:r w:rsidR="00374C81" w:rsidRPr="00E755BC">
        <w:rPr>
          <w:b/>
          <w:bCs/>
        </w:rPr>
        <w:t xml:space="preserve"> </w:t>
      </w:r>
      <w:r w:rsidRPr="00E755BC">
        <w:t>Possibilita compreender quais características do produto apresentado são mais valorizadas pelo cliente e permite conhecer melhor as necessidades e </w:t>
      </w:r>
      <w:r w:rsidRPr="00E755BC">
        <w:rPr>
          <w:bdr w:val="none" w:sz="0" w:space="0" w:color="auto" w:frame="1"/>
        </w:rPr>
        <w:t>desejos. Ajuda</w:t>
      </w:r>
      <w:r w:rsidRPr="00E755BC">
        <w:t> a identificar aspectos a serem aprimorados antes do lançamento de um produto.</w:t>
      </w:r>
    </w:p>
    <w:p w14:paraId="2C3FF12E" w14:textId="78347E2D" w:rsidR="00923137" w:rsidRPr="00E755BC" w:rsidRDefault="00923137" w:rsidP="00F922D6">
      <w:pPr>
        <w:jc w:val="both"/>
      </w:pPr>
      <w:r w:rsidRPr="00E755BC">
        <w:rPr>
          <w:b/>
          <w:bCs/>
        </w:rPr>
        <w:t>Pesquisa de materiais -</w:t>
      </w:r>
      <w:r w:rsidRPr="00E755BC">
        <w:t xml:space="preserve"> </w:t>
      </w:r>
      <w:r w:rsidR="008F1463">
        <w:t>R</w:t>
      </w:r>
      <w:r w:rsidRPr="00E755BC">
        <w:t>ealizar um</w:t>
      </w:r>
      <w:r w:rsidR="008F1463">
        <w:t>a</w:t>
      </w:r>
      <w:r w:rsidRPr="00E755BC">
        <w:t xml:space="preserve"> </w:t>
      </w:r>
      <w:r w:rsidR="008F1463">
        <w:t>análise</w:t>
      </w:r>
      <w:r w:rsidRPr="00E755BC">
        <w:t xml:space="preserve"> para definir qual tipo de material</w:t>
      </w:r>
      <w:r w:rsidR="0015394C">
        <w:t xml:space="preserve"> e</w:t>
      </w:r>
      <w:r w:rsidRPr="00E755BC">
        <w:t xml:space="preserve"> custo-benefício que atende as necessidades na construção de ambiente controlado para plantio.</w:t>
      </w:r>
    </w:p>
    <w:p w14:paraId="2C14403D" w14:textId="3FACE4E0" w:rsidR="00923137" w:rsidRPr="00E755BC" w:rsidRDefault="00923137" w:rsidP="00F922D6">
      <w:pPr>
        <w:jc w:val="both"/>
      </w:pPr>
      <w:r w:rsidRPr="00E755BC">
        <w:rPr>
          <w:b/>
          <w:bCs/>
        </w:rPr>
        <w:lastRenderedPageBreak/>
        <w:t>Pesquisa de componentes -</w:t>
      </w:r>
      <w:r w:rsidRPr="00E755BC">
        <w:t xml:space="preserve"> </w:t>
      </w:r>
      <w:r w:rsidR="008F1463">
        <w:t>R</w:t>
      </w:r>
      <w:r w:rsidRPr="00E755BC">
        <w:t xml:space="preserve">ealizar uma pesquisa sobre </w:t>
      </w:r>
      <w:r w:rsidR="00C00D40">
        <w:t xml:space="preserve">quais </w:t>
      </w:r>
      <w:r w:rsidRPr="00E755BC">
        <w:t xml:space="preserve">componentes </w:t>
      </w:r>
      <w:r w:rsidR="00C00D40">
        <w:t>necessários</w:t>
      </w:r>
      <w:r w:rsidRPr="00E755BC">
        <w:t xml:space="preserve"> para atender a </w:t>
      </w:r>
      <w:r w:rsidR="00C00D40">
        <w:t xml:space="preserve">funcionalidade e </w:t>
      </w:r>
      <w:r w:rsidRPr="00E755BC">
        <w:t>necessidade do cliente.</w:t>
      </w:r>
    </w:p>
    <w:p w14:paraId="5E77ECA8" w14:textId="77777777" w:rsidR="00923137" w:rsidRPr="00E755BC" w:rsidRDefault="00923137" w:rsidP="00923137">
      <w:pPr>
        <w:rPr>
          <w:lang w:eastAsia="en-US"/>
        </w:rPr>
      </w:pPr>
    </w:p>
    <w:p w14:paraId="494EBC35" w14:textId="40543EE2" w:rsidR="00246619" w:rsidRPr="00E755BC" w:rsidRDefault="00246619" w:rsidP="00246619">
      <w:pPr>
        <w:pStyle w:val="Ttulo3"/>
        <w:rPr>
          <w:rStyle w:val="normaltextrun"/>
          <w:szCs w:val="28"/>
          <w:lang w:val="pt-BR"/>
        </w:rPr>
      </w:pPr>
      <w:bookmarkStart w:id="12" w:name="_Toc138326204"/>
      <w:r w:rsidRPr="00E755BC">
        <w:rPr>
          <w:rStyle w:val="normaltextrun"/>
          <w:szCs w:val="28"/>
          <w:lang w:val="pt-BR"/>
        </w:rPr>
        <w:t>2ª FASE</w:t>
      </w:r>
      <w:bookmarkEnd w:id="12"/>
    </w:p>
    <w:p w14:paraId="27A38C6D" w14:textId="056B734B" w:rsidR="00923137" w:rsidRPr="00E755BC" w:rsidRDefault="00923137" w:rsidP="00F922D6">
      <w:pPr>
        <w:jc w:val="both"/>
      </w:pPr>
      <w:r w:rsidRPr="00E755BC">
        <w:rPr>
          <w:b/>
          <w:bCs/>
        </w:rPr>
        <w:t xml:space="preserve">Fabricação e montagem da estrutura </w:t>
      </w:r>
      <w:r w:rsidR="00783D74">
        <w:rPr>
          <w:b/>
          <w:bCs/>
        </w:rPr>
        <w:t>–</w:t>
      </w:r>
      <w:r w:rsidRPr="00E755BC">
        <w:t xml:space="preserve"> </w:t>
      </w:r>
      <w:r w:rsidR="00783D74">
        <w:t>F</w:t>
      </w:r>
      <w:r w:rsidRPr="00E755BC">
        <w:t xml:space="preserve">abricação de partes da estrutura respeitando as dimensões </w:t>
      </w:r>
      <w:r w:rsidR="00C00D40">
        <w:t>pred</w:t>
      </w:r>
      <w:r w:rsidRPr="00E755BC">
        <w:t>efinidas</w:t>
      </w:r>
      <w:r w:rsidR="00C00D40">
        <w:t>,</w:t>
      </w:r>
      <w:r w:rsidRPr="00E755BC">
        <w:t xml:space="preserve"> </w:t>
      </w:r>
      <w:r w:rsidR="00C00D40">
        <w:t>realizar a</w:t>
      </w:r>
      <w:r w:rsidRPr="00E755BC">
        <w:t xml:space="preserve"> montagem, respeita</w:t>
      </w:r>
      <w:r w:rsidR="00C00D40">
        <w:t>r a</w:t>
      </w:r>
      <w:r w:rsidRPr="00E755BC">
        <w:t xml:space="preserve"> sequência </w:t>
      </w:r>
      <w:r w:rsidR="00C00D40">
        <w:t xml:space="preserve">correta </w:t>
      </w:r>
      <w:r w:rsidRPr="00E755BC">
        <w:t xml:space="preserve">de </w:t>
      </w:r>
      <w:r w:rsidR="00EC0C7E" w:rsidRPr="00E755BC">
        <w:t>montagem.</w:t>
      </w:r>
    </w:p>
    <w:p w14:paraId="49A8E6E3" w14:textId="1D474990" w:rsidR="00923137" w:rsidRPr="00E755BC" w:rsidRDefault="00923137" w:rsidP="00F922D6">
      <w:pPr>
        <w:jc w:val="both"/>
      </w:pPr>
      <w:r w:rsidRPr="00E755BC">
        <w:rPr>
          <w:b/>
          <w:bCs/>
        </w:rPr>
        <w:t xml:space="preserve">Montagem da parte eletrônica </w:t>
      </w:r>
      <w:r w:rsidR="00783D74">
        <w:rPr>
          <w:b/>
          <w:bCs/>
        </w:rPr>
        <w:t>–</w:t>
      </w:r>
      <w:r w:rsidRPr="00E755BC">
        <w:t xml:space="preserve"> </w:t>
      </w:r>
      <w:r w:rsidR="00783D74">
        <w:t>M</w:t>
      </w:r>
      <w:r w:rsidRPr="00E755BC">
        <w:t>ontagem dos componentes eletrônicos</w:t>
      </w:r>
      <w:r w:rsidR="00783D74">
        <w:t xml:space="preserve"> no painel</w:t>
      </w:r>
      <w:r w:rsidRPr="00E755BC">
        <w:t>, em seus locais já definidos pelo escopo do projeto.</w:t>
      </w:r>
    </w:p>
    <w:p w14:paraId="6FAE78D0" w14:textId="73488AEF" w:rsidR="00923137" w:rsidRPr="00E755BC" w:rsidRDefault="00923137" w:rsidP="00923137">
      <w:r w:rsidRPr="00E755BC">
        <w:rPr>
          <w:b/>
          <w:bCs/>
        </w:rPr>
        <w:t xml:space="preserve">Programação </w:t>
      </w:r>
      <w:r w:rsidR="00783D74">
        <w:rPr>
          <w:b/>
          <w:bCs/>
        </w:rPr>
        <w:t>–</w:t>
      </w:r>
      <w:r w:rsidRPr="00E755BC">
        <w:t xml:space="preserve"> </w:t>
      </w:r>
      <w:r w:rsidR="00783D74">
        <w:t xml:space="preserve">Desenvolvimento da </w:t>
      </w:r>
      <w:r w:rsidRPr="00E755BC">
        <w:t xml:space="preserve">programação </w:t>
      </w:r>
      <w:r w:rsidR="00783D74">
        <w:t>para</w:t>
      </w:r>
      <w:r w:rsidRPr="00E755BC">
        <w:t xml:space="preserve"> integrar os componentes eletrônicos.</w:t>
      </w:r>
    </w:p>
    <w:p w14:paraId="58726D71" w14:textId="77777777" w:rsidR="00923137" w:rsidRPr="00E755BC" w:rsidRDefault="00923137" w:rsidP="00923137">
      <w:pPr>
        <w:rPr>
          <w:lang w:eastAsia="en-US"/>
        </w:rPr>
      </w:pPr>
    </w:p>
    <w:p w14:paraId="5454ABAD" w14:textId="391F7CAA" w:rsidR="00246619" w:rsidRPr="00E755BC" w:rsidRDefault="00246619" w:rsidP="00246619">
      <w:pPr>
        <w:pStyle w:val="Ttulo3"/>
        <w:rPr>
          <w:rStyle w:val="eop"/>
          <w:lang w:val="pt-BR"/>
        </w:rPr>
      </w:pPr>
      <w:bookmarkStart w:id="13" w:name="_Toc138326205"/>
      <w:r w:rsidRPr="00E755BC">
        <w:rPr>
          <w:rStyle w:val="Ttulo3Char"/>
          <w:b/>
          <w:bCs/>
          <w:lang w:val="pt-BR"/>
        </w:rPr>
        <w:t>3ºFASE</w:t>
      </w:r>
      <w:bookmarkEnd w:id="13"/>
      <w:r w:rsidRPr="00E755BC">
        <w:rPr>
          <w:rStyle w:val="Ttulo3Char"/>
          <w:b/>
          <w:bCs/>
          <w:lang w:val="pt-BR"/>
        </w:rPr>
        <w:t xml:space="preserve"> </w:t>
      </w:r>
      <w:r w:rsidRPr="00E755BC">
        <w:rPr>
          <w:rStyle w:val="eop"/>
          <w:lang w:val="pt-BR"/>
        </w:rPr>
        <w:t> </w:t>
      </w:r>
    </w:p>
    <w:p w14:paraId="193D4D9C" w14:textId="56E15BFA" w:rsidR="000A2B56" w:rsidRDefault="00923137" w:rsidP="00F922D6">
      <w:pPr>
        <w:jc w:val="both"/>
        <w:rPr>
          <w:shd w:val="clear" w:color="auto" w:fill="FFFFFF"/>
        </w:rPr>
      </w:pPr>
      <w:r w:rsidRPr="00E755BC">
        <w:rPr>
          <w:b/>
          <w:bCs/>
          <w:shd w:val="clear" w:color="auto" w:fill="FFFFFF"/>
        </w:rPr>
        <w:t xml:space="preserve">Teste e integração de </w:t>
      </w:r>
      <w:r w:rsidR="000A2B56">
        <w:rPr>
          <w:b/>
          <w:bCs/>
          <w:shd w:val="clear" w:color="auto" w:fill="FFFFFF"/>
        </w:rPr>
        <w:t>Hardware e Software</w:t>
      </w:r>
      <w:r w:rsidRPr="00E755BC">
        <w:rPr>
          <w:b/>
          <w:bCs/>
          <w:shd w:val="clear" w:color="auto" w:fill="FFFFFF"/>
        </w:rPr>
        <w:t xml:space="preserve"> -</w:t>
      </w:r>
      <w:r w:rsidRPr="00E755BC">
        <w:rPr>
          <w:shd w:val="clear" w:color="auto" w:fill="FFFFFF"/>
        </w:rPr>
        <w:t xml:space="preserve"> </w:t>
      </w:r>
      <w:r w:rsidR="000A2B56">
        <w:rPr>
          <w:shd w:val="clear" w:color="auto" w:fill="FFFFFF"/>
        </w:rPr>
        <w:t>T</w:t>
      </w:r>
      <w:r w:rsidRPr="00E755BC">
        <w:rPr>
          <w:shd w:val="clear" w:color="auto" w:fill="FFFFFF"/>
        </w:rPr>
        <w:t>este d</w:t>
      </w:r>
      <w:r w:rsidR="00F922D6">
        <w:rPr>
          <w:shd w:val="clear" w:color="auto" w:fill="FFFFFF"/>
        </w:rPr>
        <w:t>a</w:t>
      </w:r>
      <w:r w:rsidRPr="00E755BC">
        <w:rPr>
          <w:shd w:val="clear" w:color="auto" w:fill="FFFFFF"/>
        </w:rPr>
        <w:t xml:space="preserve"> </w:t>
      </w:r>
      <w:r w:rsidR="00F922D6">
        <w:rPr>
          <w:shd w:val="clear" w:color="auto" w:fill="FFFFFF"/>
        </w:rPr>
        <w:t>funcionalidade após a integração dos componentes,</w:t>
      </w:r>
      <w:r w:rsidRPr="00E755BC">
        <w:rPr>
          <w:shd w:val="clear" w:color="auto" w:fill="FFFFFF"/>
        </w:rPr>
        <w:t xml:space="preserve"> </w:t>
      </w:r>
      <w:r w:rsidR="00F922D6">
        <w:rPr>
          <w:shd w:val="clear" w:color="auto" w:fill="FFFFFF"/>
        </w:rPr>
        <w:t xml:space="preserve">trabalhar para entender possíveis falhas, </w:t>
      </w:r>
      <w:r w:rsidRPr="00E755BC">
        <w:rPr>
          <w:shd w:val="clear" w:color="auto" w:fill="FFFFFF"/>
        </w:rPr>
        <w:t>sempre um aperfeiçoamento para</w:t>
      </w:r>
      <w:r w:rsidR="133543C8" w:rsidRPr="00E755BC">
        <w:rPr>
          <w:shd w:val="clear" w:color="auto" w:fill="FFFFFF"/>
        </w:rPr>
        <w:t xml:space="preserve"> que</w:t>
      </w:r>
      <w:r w:rsidRPr="00E755BC">
        <w:rPr>
          <w:shd w:val="clear" w:color="auto" w:fill="FFFFFF"/>
        </w:rPr>
        <w:t xml:space="preserve"> não ocorra</w:t>
      </w:r>
      <w:r w:rsidR="001E0227" w:rsidRPr="00E755BC">
        <w:rPr>
          <w:shd w:val="clear" w:color="auto" w:fill="FFFFFF"/>
        </w:rPr>
        <w:t>m</w:t>
      </w:r>
      <w:r w:rsidRPr="00E755BC">
        <w:rPr>
          <w:shd w:val="clear" w:color="auto" w:fill="FFFFFF"/>
        </w:rPr>
        <w:t xml:space="preserve"> falha</w:t>
      </w:r>
      <w:r w:rsidR="001E0227" w:rsidRPr="00E755BC">
        <w:rPr>
          <w:shd w:val="clear" w:color="auto" w:fill="FFFFFF"/>
        </w:rPr>
        <w:t>s</w:t>
      </w:r>
      <w:r w:rsidRPr="00E755BC">
        <w:rPr>
          <w:shd w:val="clear" w:color="auto" w:fill="FFFFFF"/>
        </w:rPr>
        <w:t xml:space="preserve"> na entrega.</w:t>
      </w:r>
    </w:p>
    <w:p w14:paraId="1A56D250" w14:textId="71B42625" w:rsidR="00923137" w:rsidRPr="00E755BC" w:rsidRDefault="00923137" w:rsidP="00F922D6">
      <w:pPr>
        <w:jc w:val="both"/>
        <w:rPr>
          <w:lang w:eastAsia="en-US"/>
        </w:rPr>
      </w:pPr>
      <w:r w:rsidRPr="00E755BC">
        <w:br/>
      </w:r>
      <w:r w:rsidRPr="00E755BC">
        <w:rPr>
          <w:b/>
          <w:bCs/>
          <w:shd w:val="clear" w:color="auto" w:fill="FFFFFF"/>
        </w:rPr>
        <w:t>Propor melhorias e adequações -</w:t>
      </w:r>
      <w:r w:rsidRPr="00E755BC">
        <w:rPr>
          <w:shd w:val="clear" w:color="auto" w:fill="FFFFFF"/>
        </w:rPr>
        <w:t xml:space="preserve"> </w:t>
      </w:r>
      <w:r w:rsidR="00F922D6">
        <w:rPr>
          <w:shd w:val="clear" w:color="auto" w:fill="FFFFFF"/>
        </w:rPr>
        <w:t>P</w:t>
      </w:r>
      <w:r w:rsidRPr="00E755BC">
        <w:rPr>
          <w:shd w:val="clear" w:color="auto" w:fill="FFFFFF"/>
        </w:rPr>
        <w:t xml:space="preserve">ropor melhorias e adequações </w:t>
      </w:r>
      <w:r w:rsidR="00F922D6">
        <w:rPr>
          <w:shd w:val="clear" w:color="auto" w:fill="FFFFFF"/>
        </w:rPr>
        <w:t>para atingir o propósito</w:t>
      </w:r>
      <w:r w:rsidR="00EC0C7E" w:rsidRPr="00E755BC">
        <w:rPr>
          <w:shd w:val="clear" w:color="auto" w:fill="FFFFFF"/>
        </w:rPr>
        <w:t>,</w:t>
      </w:r>
      <w:r w:rsidRPr="00E755BC">
        <w:rPr>
          <w:shd w:val="clear" w:color="auto" w:fill="FFFFFF"/>
        </w:rPr>
        <w:t xml:space="preserve"> como manuseio, manutenção e segurança do produto.</w:t>
      </w:r>
    </w:p>
    <w:p w14:paraId="412CBC8E" w14:textId="1071423F" w:rsidR="00246619" w:rsidRPr="00E755BC" w:rsidRDefault="00246619" w:rsidP="00246619">
      <w:pPr>
        <w:pStyle w:val="Ttulo3"/>
        <w:rPr>
          <w:rStyle w:val="eop"/>
          <w:color w:val="000000"/>
          <w:sz w:val="27"/>
          <w:szCs w:val="27"/>
          <w:lang w:val="pt-BR"/>
        </w:rPr>
      </w:pPr>
      <w:bookmarkStart w:id="14" w:name="_Toc138326206"/>
      <w:r w:rsidRPr="00E755BC">
        <w:rPr>
          <w:rStyle w:val="normaltextrun"/>
          <w:color w:val="000000"/>
          <w:sz w:val="27"/>
          <w:szCs w:val="27"/>
          <w:lang w:val="pt-BR"/>
        </w:rPr>
        <w:t>4ª</w:t>
      </w:r>
      <w:r w:rsidR="00923137" w:rsidRPr="00E755BC">
        <w:rPr>
          <w:rStyle w:val="normaltextrun"/>
          <w:color w:val="000000"/>
          <w:sz w:val="27"/>
          <w:szCs w:val="27"/>
          <w:lang w:val="pt-BR"/>
        </w:rPr>
        <w:t>FASE</w:t>
      </w:r>
      <w:bookmarkEnd w:id="14"/>
      <w:r w:rsidRPr="00E755BC">
        <w:rPr>
          <w:rStyle w:val="normaltextrun"/>
          <w:color w:val="000000"/>
          <w:sz w:val="27"/>
          <w:szCs w:val="27"/>
          <w:lang w:val="pt-BR"/>
        </w:rPr>
        <w:t xml:space="preserve"> </w:t>
      </w:r>
      <w:r w:rsidRPr="00E755BC">
        <w:rPr>
          <w:rStyle w:val="eop"/>
          <w:color w:val="000000"/>
          <w:sz w:val="27"/>
          <w:szCs w:val="27"/>
          <w:lang w:val="pt-BR"/>
        </w:rPr>
        <w:t> </w:t>
      </w:r>
    </w:p>
    <w:p w14:paraId="7D5F0CBE" w14:textId="25BF9EB8" w:rsidR="00923137" w:rsidRPr="00E755BC" w:rsidRDefault="00923137" w:rsidP="00F922D6">
      <w:pPr>
        <w:jc w:val="both"/>
        <w:rPr>
          <w:lang w:eastAsia="en-US"/>
        </w:rPr>
      </w:pPr>
      <w:r w:rsidRPr="00E755BC">
        <w:rPr>
          <w:b/>
          <w:bCs/>
          <w:shd w:val="clear" w:color="auto" w:fill="FFFFFF"/>
        </w:rPr>
        <w:t>Entrega do produto</w:t>
      </w:r>
      <w:r w:rsidRPr="00E755BC">
        <w:rPr>
          <w:shd w:val="clear" w:color="auto" w:fill="FFFFFF"/>
        </w:rPr>
        <w:t xml:space="preserve"> - será entregue o produto com relatório e manual de manuseio e manutenção</w:t>
      </w:r>
      <w:r w:rsidR="00F922D6">
        <w:rPr>
          <w:shd w:val="clear" w:color="auto" w:fill="FFFFFF"/>
        </w:rPr>
        <w:t xml:space="preserve"> após aceite do cliente final e bancada de </w:t>
      </w:r>
      <w:r w:rsidR="00EC2415">
        <w:rPr>
          <w:shd w:val="clear" w:color="auto" w:fill="FFFFFF"/>
        </w:rPr>
        <w:t>orientadores</w:t>
      </w:r>
      <w:r w:rsidRPr="00E755BC">
        <w:rPr>
          <w:shd w:val="clear" w:color="auto" w:fill="FFFFFF"/>
        </w:rPr>
        <w:t>.</w:t>
      </w:r>
    </w:p>
    <w:p w14:paraId="4FE3987D" w14:textId="468C901D" w:rsidR="00DD6C33" w:rsidRPr="00E755BC" w:rsidRDefault="009B4D14" w:rsidP="00EF4DE6">
      <w:pPr>
        <w:pStyle w:val="Ttulo2"/>
        <w:rPr>
          <w:lang w:val="pt-BR"/>
        </w:rPr>
      </w:pPr>
      <w:bookmarkStart w:id="15" w:name="_Toc138326207"/>
      <w:r w:rsidRPr="00E755BC">
        <w:rPr>
          <w:lang w:val="pt-BR"/>
        </w:rPr>
        <w:t>STAKEHOLDERS</w:t>
      </w:r>
      <w:bookmarkEnd w:id="15"/>
    </w:p>
    <w:p w14:paraId="3A76A1FF" w14:textId="3506711F" w:rsidR="003F3B64" w:rsidRPr="00E755BC" w:rsidRDefault="009B4D14" w:rsidP="007A345F">
      <w:pPr>
        <w:jc w:val="both"/>
        <w:rPr>
          <w:lang w:eastAsia="en-US"/>
        </w:rPr>
      </w:pPr>
      <w:r w:rsidRPr="00E755BC">
        <w:rPr>
          <w:shd w:val="clear" w:color="auto" w:fill="FAF9F8"/>
        </w:rPr>
        <w:t xml:space="preserve">Foi realizado </w:t>
      </w:r>
      <w:r w:rsidR="008D0FBF" w:rsidRPr="00E755BC">
        <w:rPr>
          <w:shd w:val="clear" w:color="auto" w:fill="FAF9F8"/>
        </w:rPr>
        <w:t xml:space="preserve">um </w:t>
      </w:r>
      <w:r w:rsidR="00EC0C7E" w:rsidRPr="00E755BC">
        <w:rPr>
          <w:shd w:val="clear" w:color="auto" w:fill="FAF9F8"/>
        </w:rPr>
        <w:t xml:space="preserve">levantamento dos </w:t>
      </w:r>
      <w:r w:rsidR="007C1EFE" w:rsidRPr="00E755BC">
        <w:rPr>
          <w:shd w:val="clear" w:color="auto" w:fill="FAF9F8"/>
        </w:rPr>
        <w:t>principais envolvidos e interessados na</w:t>
      </w:r>
      <w:r w:rsidRPr="00E755BC">
        <w:rPr>
          <w:shd w:val="clear" w:color="auto" w:fill="FAF9F8"/>
        </w:rPr>
        <w:t xml:space="preserve"> </w:t>
      </w:r>
      <w:r w:rsidR="007C1EFE" w:rsidRPr="00E755BC">
        <w:rPr>
          <w:shd w:val="clear" w:color="auto" w:fill="FAF9F8"/>
        </w:rPr>
        <w:t>conclusão deste projeto</w:t>
      </w:r>
      <w:r w:rsidRPr="00E755BC">
        <w:rPr>
          <w:shd w:val="clear" w:color="auto" w:fill="FAF9F8"/>
        </w:rPr>
        <w:t xml:space="preserve">, </w:t>
      </w:r>
      <w:r w:rsidR="007C1EFE" w:rsidRPr="00E755BC">
        <w:rPr>
          <w:shd w:val="clear" w:color="auto" w:fill="FAF9F8"/>
        </w:rPr>
        <w:t>passando desde</w:t>
      </w:r>
      <w:r w:rsidRPr="00E755BC">
        <w:rPr>
          <w:shd w:val="clear" w:color="auto" w:fill="FAF9F8"/>
        </w:rPr>
        <w:t xml:space="preserve"> os tipos de clientes mapeados (Internos e Externos) até as equipes de execução (</w:t>
      </w:r>
      <w:r w:rsidR="00AE4715" w:rsidRPr="00E755BC">
        <w:rPr>
          <w:shd w:val="clear" w:color="auto" w:fill="FAF9F8"/>
        </w:rPr>
        <w:fldChar w:fldCharType="begin"/>
      </w:r>
      <w:r w:rsidR="00AE4715" w:rsidRPr="00E755BC">
        <w:rPr>
          <w:shd w:val="clear" w:color="auto" w:fill="FAF9F8"/>
        </w:rPr>
        <w:instrText xml:space="preserve"> REF _Ref132151241 \h </w:instrText>
      </w:r>
      <w:r w:rsidR="007A345F" w:rsidRPr="00E755BC">
        <w:rPr>
          <w:shd w:val="clear" w:color="auto" w:fill="FAF9F8"/>
        </w:rPr>
        <w:instrText xml:space="preserve"> \* MERGEFORMAT </w:instrText>
      </w:r>
      <w:r w:rsidR="00AE4715" w:rsidRPr="00E755BC">
        <w:rPr>
          <w:shd w:val="clear" w:color="auto" w:fill="FAF9F8"/>
        </w:rPr>
      </w:r>
      <w:r w:rsidR="00AE4715" w:rsidRPr="00E755BC">
        <w:rPr>
          <w:shd w:val="clear" w:color="auto" w:fill="FAF9F8"/>
        </w:rPr>
        <w:fldChar w:fldCharType="separate"/>
      </w:r>
      <w:r w:rsidR="00082187">
        <w:rPr>
          <w:b/>
          <w:bCs/>
          <w:shd w:val="clear" w:color="auto" w:fill="FAF9F8"/>
        </w:rPr>
        <w:t>Erro! Fonte de referência não encontrada.</w:t>
      </w:r>
      <w:r w:rsidR="00AE4715" w:rsidRPr="00E755BC">
        <w:rPr>
          <w:shd w:val="clear" w:color="auto" w:fill="FAF9F8"/>
        </w:rPr>
        <w:fldChar w:fldCharType="end"/>
      </w:r>
      <w:r w:rsidR="008D0FBF" w:rsidRPr="00E755BC">
        <w:rPr>
          <w:shd w:val="clear" w:color="auto" w:fill="FAF9F8"/>
        </w:rPr>
        <w:fldChar w:fldCharType="begin"/>
      </w:r>
      <w:r w:rsidR="008D0FBF" w:rsidRPr="00E755BC">
        <w:rPr>
          <w:shd w:val="clear" w:color="auto" w:fill="FAF9F8"/>
        </w:rPr>
        <w:instrText xml:space="preserve"> REF _Ref132193363 \h </w:instrText>
      </w:r>
      <w:r w:rsidR="007A345F" w:rsidRPr="00E755BC">
        <w:rPr>
          <w:shd w:val="clear" w:color="auto" w:fill="FAF9F8"/>
        </w:rPr>
        <w:instrText xml:space="preserve"> \* MERGEFORMAT </w:instrText>
      </w:r>
      <w:r w:rsidR="008D0FBF" w:rsidRPr="00E755BC">
        <w:rPr>
          <w:shd w:val="clear" w:color="auto" w:fill="FAF9F8"/>
        </w:rPr>
      </w:r>
      <w:r w:rsidR="008D0FBF" w:rsidRPr="00E755BC">
        <w:rPr>
          <w:shd w:val="clear" w:color="auto" w:fill="FAF9F8"/>
        </w:rPr>
        <w:fldChar w:fldCharType="separate"/>
      </w:r>
      <w:r w:rsidR="00082187" w:rsidRPr="00082187">
        <w:t>Tabela 1</w:t>
      </w:r>
      <w:r w:rsidR="008D0FBF" w:rsidRPr="00E755BC">
        <w:rPr>
          <w:shd w:val="clear" w:color="auto" w:fill="FAF9F8"/>
        </w:rPr>
        <w:fldChar w:fldCharType="end"/>
      </w:r>
      <w:r w:rsidR="00AE4715" w:rsidRPr="00E755BC">
        <w:rPr>
          <w:shd w:val="clear" w:color="auto" w:fill="FAF9F8"/>
        </w:rPr>
        <w:t>)</w:t>
      </w:r>
    </w:p>
    <w:p w14:paraId="21BCD878" w14:textId="0198BFE6" w:rsidR="00D36E6A" w:rsidRPr="00E755BC" w:rsidRDefault="00243288" w:rsidP="00D36E6A">
      <w:pPr>
        <w:pStyle w:val="Legenda"/>
      </w:pPr>
      <w:r w:rsidRPr="00E755BC">
        <w:object w:dxaOrig="7190" w:dyaOrig="5787" w14:anchorId="5C06918D">
          <v:shape id="_x0000_i1026" type="#_x0000_t75" style="width:5in;height:4in" o:ole="">
            <v:imagedata r:id="rId14" o:title=""/>
          </v:shape>
          <o:OLEObject Type="Embed" ProgID="Excel.Sheet.12" ShapeID="_x0000_i1026" DrawAspect="Content" ObjectID="_1748938971" r:id="rId15"/>
        </w:object>
      </w:r>
    </w:p>
    <w:p w14:paraId="1A0073C5" w14:textId="11EF9AFF" w:rsidR="00DD6C33" w:rsidRPr="00E755BC" w:rsidRDefault="00D36E6A" w:rsidP="00D36E6A">
      <w:pPr>
        <w:pStyle w:val="Legenda"/>
        <w:rPr>
          <w:i/>
          <w:iCs/>
        </w:rPr>
      </w:pPr>
      <w:bookmarkStart w:id="16" w:name="_Ref132193363"/>
      <w:r w:rsidRPr="00E755BC">
        <w:rPr>
          <w:i/>
          <w:iCs/>
        </w:rPr>
        <w:t xml:space="preserve">Tabela </w:t>
      </w:r>
      <w:r w:rsidRPr="00E755BC">
        <w:rPr>
          <w:i/>
          <w:iCs/>
        </w:rPr>
        <w:fldChar w:fldCharType="begin"/>
      </w:r>
      <w:r w:rsidRPr="00E755BC">
        <w:rPr>
          <w:i/>
          <w:iCs/>
        </w:rPr>
        <w:instrText xml:space="preserve"> SEQ Tabela \* ARABIC </w:instrText>
      </w:r>
      <w:r w:rsidRPr="00E755BC">
        <w:rPr>
          <w:i/>
          <w:iCs/>
        </w:rPr>
        <w:fldChar w:fldCharType="separate"/>
      </w:r>
      <w:r w:rsidR="00082187">
        <w:rPr>
          <w:i/>
          <w:iCs/>
          <w:noProof/>
        </w:rPr>
        <w:t>1</w:t>
      </w:r>
      <w:r w:rsidRPr="00E755BC">
        <w:rPr>
          <w:i/>
          <w:iCs/>
        </w:rPr>
        <w:fldChar w:fldCharType="end"/>
      </w:r>
      <w:bookmarkEnd w:id="16"/>
    </w:p>
    <w:p w14:paraId="209D8A80" w14:textId="32E2A454" w:rsidR="00923137" w:rsidRPr="00E755BC" w:rsidRDefault="00EF4DE6" w:rsidP="00EF4DE6">
      <w:pPr>
        <w:pStyle w:val="Ttulo2"/>
        <w:rPr>
          <w:lang w:val="pt-BR"/>
        </w:rPr>
      </w:pPr>
      <w:bookmarkStart w:id="17" w:name="_Toc132026872"/>
      <w:bookmarkStart w:id="18" w:name="_Toc132026945"/>
      <w:bookmarkStart w:id="19" w:name="_Toc138326208"/>
      <w:r w:rsidRPr="00E755BC">
        <w:rPr>
          <w:lang w:val="pt-BR"/>
        </w:rPr>
        <w:t>ANÁLISE DE RISC</w:t>
      </w:r>
      <w:bookmarkEnd w:id="17"/>
      <w:bookmarkEnd w:id="18"/>
      <w:r w:rsidRPr="00E755BC">
        <w:rPr>
          <w:lang w:val="pt-BR"/>
        </w:rPr>
        <w:t>O</w:t>
      </w:r>
      <w:bookmarkEnd w:id="19"/>
    </w:p>
    <w:p w14:paraId="47883B4B" w14:textId="5B64F884" w:rsidR="00374C81" w:rsidRPr="00E755BC" w:rsidRDefault="00923137" w:rsidP="00374C81">
      <w:pPr>
        <w:rPr>
          <w:rStyle w:val="eop"/>
          <w:color w:val="000000"/>
          <w:shd w:val="clear" w:color="auto" w:fill="FFFFFF"/>
        </w:rPr>
      </w:pPr>
      <w:bookmarkStart w:id="20" w:name="_Toc132026873"/>
      <w:bookmarkStart w:id="21" w:name="_Toc132026946"/>
      <w:bookmarkEnd w:id="20"/>
      <w:bookmarkEnd w:id="21"/>
      <w:del w:id="22" w:author="EDUARDO EUGENIO RODRIGUES DE ALMEIDA" w:date="2023-05-08T08:45:00Z">
        <w:r w:rsidRPr="00E755BC">
          <w:rPr>
            <w:rStyle w:val="normaltextrun"/>
            <w:color w:val="000000"/>
            <w:shd w:val="clear" w:color="auto" w:fill="FFFFFF"/>
          </w:rPr>
          <w:delText>Na</w:delText>
        </w:r>
      </w:del>
      <w:ins w:id="23" w:author="EDUARDO EUGENIO RODRIGUES DE ALMEIDA" w:date="2023-05-08T08:45:00Z">
        <w:r w:rsidR="00E7238F" w:rsidRPr="00E755BC">
          <w:rPr>
            <w:rStyle w:val="normaltextrun"/>
            <w:color w:val="000000"/>
            <w:shd w:val="clear" w:color="auto" w:fill="FFFFFF"/>
          </w:rPr>
          <w:t>A</w:t>
        </w:r>
      </w:ins>
      <w:r w:rsidRPr="00E755BC">
        <w:rPr>
          <w:rStyle w:val="normaltextrun"/>
          <w:color w:val="000000"/>
          <w:shd w:val="clear" w:color="auto" w:fill="FFFFFF"/>
        </w:rPr>
        <w:t xml:space="preserve"> </w:t>
      </w:r>
      <w:r w:rsidR="008D0FBF" w:rsidRPr="00E755BC">
        <w:rPr>
          <w:rStyle w:val="normaltextrun"/>
          <w:color w:val="000000"/>
          <w:shd w:val="clear" w:color="auto" w:fill="FFFFFF"/>
        </w:rPr>
        <w:fldChar w:fldCharType="begin"/>
      </w:r>
      <w:r w:rsidR="008D0FBF" w:rsidRPr="00E755BC">
        <w:rPr>
          <w:rStyle w:val="normaltextrun"/>
          <w:color w:val="000000"/>
          <w:shd w:val="clear" w:color="auto" w:fill="FFFFFF"/>
        </w:rPr>
        <w:instrText xml:space="preserve"> REF _Ref132193344 \h </w:instrText>
      </w:r>
      <w:r w:rsidR="008D0FBF" w:rsidRPr="00E755BC">
        <w:rPr>
          <w:rStyle w:val="normaltextrun"/>
          <w:color w:val="000000"/>
          <w:shd w:val="clear" w:color="auto" w:fill="FFFFFF"/>
        </w:rPr>
      </w:r>
      <w:r w:rsidR="008D0FBF" w:rsidRPr="00E755BC">
        <w:rPr>
          <w:rStyle w:val="normaltextrun"/>
          <w:color w:val="000000"/>
          <w:shd w:val="clear" w:color="auto" w:fill="FFFFFF"/>
        </w:rPr>
        <w:fldChar w:fldCharType="separate"/>
      </w:r>
      <w:r w:rsidR="00082187" w:rsidRPr="00E755BC">
        <w:rPr>
          <w:i/>
          <w:iCs/>
        </w:rPr>
        <w:t xml:space="preserve">Tabela </w:t>
      </w:r>
      <w:r w:rsidR="00082187">
        <w:rPr>
          <w:i/>
          <w:iCs/>
          <w:noProof/>
        </w:rPr>
        <w:t>2</w:t>
      </w:r>
      <w:r w:rsidR="008D0FBF" w:rsidRPr="00E755BC">
        <w:rPr>
          <w:rStyle w:val="normaltextrun"/>
          <w:color w:val="000000"/>
          <w:shd w:val="clear" w:color="auto" w:fill="FFFFFF"/>
        </w:rPr>
        <w:fldChar w:fldCharType="end"/>
      </w:r>
      <w:r w:rsidR="008D0FBF" w:rsidRPr="00E755BC">
        <w:rPr>
          <w:rStyle w:val="normaltextrun"/>
          <w:color w:val="000000"/>
          <w:shd w:val="clear" w:color="auto" w:fill="FFFFFF"/>
        </w:rPr>
        <w:t xml:space="preserve"> </w:t>
      </w:r>
      <w:r w:rsidRPr="00E755BC">
        <w:rPr>
          <w:rStyle w:val="normaltextrun"/>
          <w:color w:val="000000"/>
          <w:shd w:val="clear" w:color="auto" w:fill="FFFFFF"/>
        </w:rPr>
        <w:fldChar w:fldCharType="begin"/>
      </w:r>
      <w:r w:rsidRPr="00E755BC">
        <w:rPr>
          <w:rStyle w:val="normaltextrun"/>
          <w:color w:val="000000"/>
          <w:shd w:val="clear" w:color="auto" w:fill="FFFFFF"/>
        </w:rPr>
        <w:instrText xml:space="preserve"> REF _Ref132104255 \h </w:instrText>
      </w:r>
      <w:r w:rsidRPr="00E755BC">
        <w:rPr>
          <w:rStyle w:val="normaltextrun"/>
          <w:color w:val="000000"/>
          <w:shd w:val="clear" w:color="auto" w:fill="FFFFFF"/>
        </w:rPr>
      </w:r>
      <w:r w:rsidRPr="00E755BC">
        <w:rPr>
          <w:rStyle w:val="normaltextrun"/>
          <w:color w:val="000000"/>
          <w:shd w:val="clear" w:color="auto" w:fill="FFFFFF"/>
        </w:rPr>
        <w:fldChar w:fldCharType="separate"/>
      </w:r>
      <w:r w:rsidR="00082187">
        <w:rPr>
          <w:rStyle w:val="normaltextrun"/>
          <w:b/>
          <w:bCs/>
          <w:color w:val="000000"/>
          <w:shd w:val="clear" w:color="auto" w:fill="FFFFFF"/>
        </w:rPr>
        <w:t>Erro! Fonte de referência não encontrada.</w:t>
      </w:r>
      <w:r w:rsidRPr="00E755BC">
        <w:rPr>
          <w:rStyle w:val="normaltextrun"/>
          <w:color w:val="000000"/>
          <w:shd w:val="clear" w:color="auto" w:fill="FFFFFF"/>
        </w:rPr>
        <w:fldChar w:fldCharType="end"/>
      </w:r>
      <w:del w:id="24" w:author="EDUARDO EUGENIO RODRIGUES DE ALMEIDA" w:date="2023-05-08T08:45:00Z">
        <w:r w:rsidRPr="00E755BC">
          <w:rPr>
            <w:rStyle w:val="normaltextrun"/>
            <w:color w:val="000000"/>
            <w:shd w:val="clear" w:color="auto" w:fill="FFFFFF"/>
          </w:rPr>
          <w:delText>está demonstrado</w:delText>
        </w:r>
      </w:del>
      <w:ins w:id="25" w:author="EDUARDO EUGENIO RODRIGUES DE ALMEIDA" w:date="2023-05-08T08:45:00Z">
        <w:r w:rsidR="00E7238F" w:rsidRPr="00E755BC">
          <w:rPr>
            <w:rStyle w:val="normaltextrun"/>
            <w:color w:val="000000"/>
            <w:shd w:val="clear" w:color="auto" w:fill="FFFFFF"/>
          </w:rPr>
          <w:t>demonstra</w:t>
        </w:r>
      </w:ins>
      <w:r w:rsidR="00E7238F" w:rsidRPr="00E755BC">
        <w:rPr>
          <w:rStyle w:val="normaltextrun"/>
          <w:color w:val="000000"/>
          <w:shd w:val="clear" w:color="auto" w:fill="FFFFFF"/>
        </w:rPr>
        <w:t xml:space="preserve"> </w:t>
      </w:r>
      <w:r w:rsidRPr="00E755BC">
        <w:rPr>
          <w:rStyle w:val="normaltextrun"/>
          <w:color w:val="000000"/>
          <w:shd w:val="clear" w:color="auto" w:fill="FFFFFF"/>
        </w:rPr>
        <w:t>os riscos relacionados aos entregáveis do projeto e qual o percentual de impacto relacionado ao risco identificado.</w:t>
      </w:r>
      <w:r w:rsidRPr="00E755BC">
        <w:rPr>
          <w:rStyle w:val="eop"/>
          <w:color w:val="000000"/>
          <w:shd w:val="clear" w:color="auto" w:fill="FFFFFF"/>
        </w:rPr>
        <w:t> </w:t>
      </w:r>
    </w:p>
    <w:p w14:paraId="1D5D014C" w14:textId="2EAFAB46" w:rsidR="008D0FBF" w:rsidRPr="00E755BC" w:rsidRDefault="00AB1689" w:rsidP="003E0BF4">
      <w:pPr>
        <w:pStyle w:val="Legenda"/>
      </w:pPr>
      <w:r w:rsidRPr="00E755BC">
        <w:fldChar w:fldCharType="begin"/>
      </w:r>
      <w:r w:rsidRPr="00E755BC">
        <w:instrText xml:space="preserve"> LINK Excel.Sheet.12 "E:\\DIP-II\\DIP II\\Relatorio\\ANALISE DE RISCO_DIPII.xlsx!Planilha1!L2C4:L13C11" "" \a \p \* MERGEFORMAT </w:instrText>
      </w:r>
      <w:r w:rsidRPr="00E755BC">
        <w:fldChar w:fldCharType="separate"/>
      </w:r>
      <w:ins w:id="26" w:author="EDUARDO EUGENIO RODRIGUES DE ALMEIDA" w:date="2023-05-08T08:45:00Z">
        <w:r w:rsidR="00AE19A8">
          <w:object w:dxaOrig="7695" w:dyaOrig="6750" w14:anchorId="1CBD110C">
            <v:shape id="_x0000_i1027" type="#_x0000_t75" style="width:310pt;height:266.6pt" o:ole="">
              <v:imagedata r:id="rId16" o:title=""/>
            </v:shape>
          </w:object>
        </w:r>
      </w:ins>
      <w:r w:rsidRPr="00E755BC">
        <w:fldChar w:fldCharType="end"/>
      </w:r>
      <w:ins w:id="27" w:author="EDUARDO EUGENIO RODRIGUES DE ALMEIDA" w:date="2023-05-08T08:45:00Z">
        <w:r w:rsidR="00923137" w:rsidRPr="00E755BC">
          <w:t xml:space="preserve"> </w:t>
        </w:r>
      </w:ins>
    </w:p>
    <w:p w14:paraId="63250DA7" w14:textId="74952CAC" w:rsidR="00923137" w:rsidRPr="00E755BC" w:rsidRDefault="008D0FBF" w:rsidP="003E0BF4">
      <w:pPr>
        <w:pStyle w:val="Legenda"/>
        <w:rPr>
          <w:i/>
          <w:iCs/>
        </w:rPr>
      </w:pPr>
      <w:bookmarkStart w:id="28" w:name="_Ref132193344"/>
      <w:r w:rsidRPr="00E755BC">
        <w:rPr>
          <w:i/>
          <w:iCs/>
        </w:rPr>
        <w:t xml:space="preserve">Tabela </w:t>
      </w:r>
      <w:r w:rsidRPr="00E755BC">
        <w:rPr>
          <w:i/>
          <w:iCs/>
        </w:rPr>
        <w:fldChar w:fldCharType="begin"/>
      </w:r>
      <w:r w:rsidRPr="00E755BC">
        <w:rPr>
          <w:i/>
          <w:iCs/>
        </w:rPr>
        <w:instrText xml:space="preserve"> SEQ Tabela \* ARABIC </w:instrText>
      </w:r>
      <w:r w:rsidRPr="00E755BC">
        <w:rPr>
          <w:i/>
          <w:iCs/>
        </w:rPr>
        <w:fldChar w:fldCharType="separate"/>
      </w:r>
      <w:r w:rsidR="00082187">
        <w:rPr>
          <w:i/>
          <w:iCs/>
          <w:noProof/>
        </w:rPr>
        <w:t>2</w:t>
      </w:r>
      <w:r w:rsidRPr="00E755BC">
        <w:rPr>
          <w:i/>
          <w:iCs/>
        </w:rPr>
        <w:fldChar w:fldCharType="end"/>
      </w:r>
      <w:bookmarkEnd w:id="28"/>
    </w:p>
    <w:p w14:paraId="70CCD271" w14:textId="7D6B3F92" w:rsidR="00FD6E24" w:rsidRPr="00E755BC" w:rsidRDefault="00FD6E24" w:rsidP="00EF4DE6">
      <w:pPr>
        <w:pStyle w:val="Ttulo2"/>
        <w:rPr>
          <w:lang w:val="pt-BR"/>
        </w:rPr>
      </w:pPr>
      <w:r w:rsidRPr="00E755BC">
        <w:rPr>
          <w:lang w:val="pt-BR"/>
        </w:rPr>
        <w:lastRenderedPageBreak/>
        <w:t xml:space="preserve"> </w:t>
      </w:r>
      <w:bookmarkStart w:id="29" w:name="_Toc132026875"/>
      <w:bookmarkStart w:id="30" w:name="_Toc132026948"/>
      <w:r w:rsidRPr="00E755BC">
        <w:rPr>
          <w:lang w:val="pt-BR"/>
        </w:rPr>
        <w:t xml:space="preserve"> </w:t>
      </w:r>
      <w:bookmarkStart w:id="31" w:name="_Toc138326209"/>
      <w:r w:rsidR="00EF4DE6" w:rsidRPr="00E755BC">
        <w:rPr>
          <w:lang w:val="pt-BR"/>
        </w:rPr>
        <w:t>ESCOPO DO PRODUTO</w:t>
      </w:r>
      <w:bookmarkEnd w:id="29"/>
      <w:bookmarkEnd w:id="30"/>
      <w:bookmarkEnd w:id="31"/>
    </w:p>
    <w:p w14:paraId="5621DE68" w14:textId="22CBFEB4" w:rsidR="000B0539" w:rsidRDefault="009D0855" w:rsidP="00EE7A04">
      <w:pPr>
        <w:jc w:val="both"/>
        <w:rPr>
          <w:shd w:val="clear" w:color="auto" w:fill="FFFFFF"/>
        </w:rPr>
      </w:pPr>
      <w:r w:rsidRPr="00E755BC">
        <w:rPr>
          <w:shd w:val="clear" w:color="auto" w:fill="FFFFFF"/>
        </w:rPr>
        <w:t xml:space="preserve">No escopo do produto, como mostra a </w:t>
      </w:r>
      <w:r w:rsidRPr="00E755BC">
        <w:rPr>
          <w:shd w:val="clear" w:color="auto" w:fill="FFFFFF"/>
        </w:rPr>
        <w:fldChar w:fldCharType="begin"/>
      </w:r>
      <w:r w:rsidRPr="00E755BC">
        <w:rPr>
          <w:shd w:val="clear" w:color="auto" w:fill="FFFFFF"/>
        </w:rPr>
        <w:instrText xml:space="preserve"> REF _Ref132179291 \h </w:instrText>
      </w:r>
      <w:r w:rsidR="00EE7A04">
        <w:rPr>
          <w:shd w:val="clear" w:color="auto" w:fill="FFFFFF"/>
        </w:rPr>
        <w:instrText xml:space="preserve"> \* MERGEFORMAT </w:instrText>
      </w:r>
      <w:r w:rsidRPr="00E755BC">
        <w:rPr>
          <w:shd w:val="clear" w:color="auto" w:fill="FFFFFF"/>
        </w:rPr>
      </w:r>
      <w:r w:rsidRPr="00E755BC">
        <w:rPr>
          <w:shd w:val="clear" w:color="auto" w:fill="FFFFFF"/>
        </w:rPr>
        <w:fldChar w:fldCharType="separate"/>
      </w:r>
      <w:r w:rsidR="00082187" w:rsidRPr="00082187">
        <w:t>Figura 2</w:t>
      </w:r>
      <w:r w:rsidRPr="00E755BC">
        <w:rPr>
          <w:shd w:val="clear" w:color="auto" w:fill="FFFFFF"/>
        </w:rPr>
        <w:fldChar w:fldCharType="end"/>
      </w:r>
      <w:r w:rsidRPr="00E755BC">
        <w:rPr>
          <w:shd w:val="clear" w:color="auto" w:fill="FFFFFF"/>
        </w:rPr>
        <w:t>, mapeamento dos itens que são necessários para realização do</w:t>
      </w:r>
      <w:r w:rsidR="000B0539">
        <w:rPr>
          <w:shd w:val="clear" w:color="auto" w:fill="FFFFFF"/>
        </w:rPr>
        <w:t xml:space="preserve"> p</w:t>
      </w:r>
      <w:r w:rsidRPr="00E755BC">
        <w:rPr>
          <w:shd w:val="clear" w:color="auto" w:fill="FFFFFF"/>
        </w:rPr>
        <w:t>roduto.</w:t>
      </w:r>
    </w:p>
    <w:p w14:paraId="764019D5" w14:textId="68A9D373" w:rsidR="009D0855" w:rsidRPr="00E755BC" w:rsidRDefault="00696CED" w:rsidP="00EE7A04">
      <w:pPr>
        <w:jc w:val="both"/>
      </w:pPr>
      <w:r w:rsidRPr="00E755BC">
        <w:rPr>
          <w:noProof/>
        </w:rPr>
        <w:drawing>
          <wp:inline distT="0" distB="0" distL="0" distR="0" wp14:anchorId="1CBA16DC" wp14:editId="7FA71233">
            <wp:extent cx="6646545" cy="3894455"/>
            <wp:effectExtent l="0" t="0" r="1905" b="0"/>
            <wp:docPr id="5521889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82D3" w14:textId="06574A5D" w:rsidR="00DA1C12" w:rsidRPr="00E755BC" w:rsidRDefault="009D0855" w:rsidP="009D0855">
      <w:pPr>
        <w:pStyle w:val="Legenda"/>
        <w:rPr>
          <w:i/>
          <w:iCs/>
        </w:rPr>
      </w:pPr>
      <w:bookmarkStart w:id="32" w:name="_Ref132179291"/>
      <w:r w:rsidRPr="00E755BC">
        <w:rPr>
          <w:i/>
          <w:iCs/>
        </w:rPr>
        <w:t xml:space="preserve">Figura </w:t>
      </w:r>
      <w:r w:rsidRPr="00E755BC">
        <w:rPr>
          <w:i/>
          <w:iCs/>
        </w:rPr>
        <w:fldChar w:fldCharType="begin"/>
      </w:r>
      <w:r w:rsidRPr="00E755BC">
        <w:rPr>
          <w:i/>
          <w:iCs/>
        </w:rPr>
        <w:instrText xml:space="preserve"> SEQ Figura \* ARABIC </w:instrText>
      </w:r>
      <w:r w:rsidRPr="00E755BC">
        <w:rPr>
          <w:i/>
          <w:iCs/>
        </w:rPr>
        <w:fldChar w:fldCharType="separate"/>
      </w:r>
      <w:r w:rsidR="00082187">
        <w:rPr>
          <w:i/>
          <w:iCs/>
          <w:noProof/>
        </w:rPr>
        <w:t>2</w:t>
      </w:r>
      <w:r w:rsidRPr="00E755BC">
        <w:rPr>
          <w:i/>
          <w:iCs/>
        </w:rPr>
        <w:fldChar w:fldCharType="end"/>
      </w:r>
      <w:bookmarkEnd w:id="32"/>
    </w:p>
    <w:p w14:paraId="539AFC78" w14:textId="28B51C46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Estrutura metálica -</w:t>
      </w:r>
      <w:r w:rsidRPr="00E755BC">
        <w:rPr>
          <w:rFonts w:ascii="Times New Roman" w:hAnsi="Times New Roman"/>
          <w:sz w:val="24"/>
          <w:szCs w:val="24"/>
        </w:rPr>
        <w:t xml:space="preserve"> Maior resistência e durabilidade, sendo assim </w:t>
      </w:r>
      <w:r w:rsidR="00F5395E" w:rsidRPr="00E755BC">
        <w:rPr>
          <w:rFonts w:ascii="Times New Roman" w:hAnsi="Times New Roman"/>
          <w:sz w:val="24"/>
          <w:szCs w:val="24"/>
        </w:rPr>
        <w:t xml:space="preserve">o </w:t>
      </w:r>
      <w:r w:rsidRPr="00E755BC">
        <w:rPr>
          <w:rFonts w:ascii="Times New Roman" w:hAnsi="Times New Roman"/>
          <w:sz w:val="24"/>
          <w:szCs w:val="24"/>
        </w:rPr>
        <w:t xml:space="preserve">custo-benefício </w:t>
      </w:r>
      <w:r w:rsidR="00F5395E" w:rsidRPr="00E755BC">
        <w:rPr>
          <w:rFonts w:ascii="Times New Roman" w:hAnsi="Times New Roman"/>
          <w:sz w:val="24"/>
          <w:szCs w:val="24"/>
        </w:rPr>
        <w:t>é</w:t>
      </w:r>
      <w:r w:rsidRPr="00E755BC">
        <w:rPr>
          <w:rFonts w:ascii="Times New Roman" w:hAnsi="Times New Roman"/>
          <w:sz w:val="24"/>
          <w:szCs w:val="24"/>
        </w:rPr>
        <w:t xml:space="preserve"> melhor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7BD47549" w14:textId="73F6FDD0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Lona plástica-</w:t>
      </w:r>
      <w:r w:rsidRPr="00E755BC">
        <w:rPr>
          <w:rFonts w:ascii="Times New Roman" w:hAnsi="Times New Roman"/>
          <w:sz w:val="24"/>
          <w:szCs w:val="24"/>
        </w:rPr>
        <w:t xml:space="preserve"> será responsável pelo isolamento térmico e luz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20A46EBA" w14:textId="2EB852B2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 xml:space="preserve">Lâmpada de </w:t>
      </w:r>
      <w:r w:rsidR="005F1A3A" w:rsidRPr="00E755BC">
        <w:rPr>
          <w:rFonts w:ascii="Times New Roman" w:hAnsi="Times New Roman"/>
          <w:b/>
          <w:bCs/>
          <w:sz w:val="24"/>
          <w:szCs w:val="24"/>
        </w:rPr>
        <w:t>LED</w:t>
      </w:r>
      <w:r w:rsidRPr="00E755BC">
        <w:rPr>
          <w:rFonts w:ascii="Times New Roman" w:hAnsi="Times New Roman"/>
          <w:b/>
          <w:bCs/>
          <w:sz w:val="24"/>
          <w:szCs w:val="24"/>
        </w:rPr>
        <w:t>-</w:t>
      </w:r>
      <w:r w:rsidRPr="00E755BC">
        <w:rPr>
          <w:rFonts w:ascii="Times New Roman" w:hAnsi="Times New Roman"/>
          <w:sz w:val="24"/>
          <w:szCs w:val="24"/>
        </w:rPr>
        <w:t xml:space="preserve"> Responsável por reproduzir as faixas de luz necessárias para crescimento das plantas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5F389D20" w14:textId="46ED1EAF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 xml:space="preserve">Sensor de temperatura - </w:t>
      </w:r>
      <w:r w:rsidRPr="00E755BC">
        <w:rPr>
          <w:rFonts w:ascii="Times New Roman" w:hAnsi="Times New Roman"/>
          <w:sz w:val="24"/>
          <w:szCs w:val="24"/>
        </w:rPr>
        <w:t>Responsável pela coleta da temperatura ambiente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19F0C060" w14:textId="650EB937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 xml:space="preserve">Exaustor </w:t>
      </w:r>
      <w:r w:rsidRPr="00E755BC">
        <w:rPr>
          <w:rFonts w:ascii="Times New Roman" w:hAnsi="Times New Roman"/>
          <w:sz w:val="24"/>
          <w:szCs w:val="24"/>
        </w:rPr>
        <w:t>- Responsável pela exaustão e circulação do ar no ambiente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4410DDFE" w14:textId="50EED428" w:rsidR="009D0855" w:rsidRPr="00E755BC" w:rsidRDefault="00696CED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Bomba</w:t>
      </w:r>
      <w:r w:rsidR="009D0855" w:rsidRPr="00E755BC">
        <w:rPr>
          <w:rFonts w:ascii="Times New Roman" w:hAnsi="Times New Roman"/>
          <w:b/>
          <w:bCs/>
          <w:sz w:val="24"/>
          <w:szCs w:val="24"/>
        </w:rPr>
        <w:t xml:space="preserve"> -</w:t>
      </w:r>
      <w:r w:rsidR="009D0855" w:rsidRPr="00E755BC">
        <w:rPr>
          <w:rFonts w:ascii="Times New Roman" w:hAnsi="Times New Roman"/>
          <w:sz w:val="24"/>
          <w:szCs w:val="24"/>
        </w:rPr>
        <w:t xml:space="preserve"> Responsável pela automatização da irrigação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56213F2D" w14:textId="532A1187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Tubos-</w:t>
      </w:r>
      <w:r w:rsidRPr="00E755BC">
        <w:rPr>
          <w:rFonts w:ascii="Times New Roman" w:hAnsi="Times New Roman"/>
          <w:sz w:val="24"/>
          <w:szCs w:val="24"/>
        </w:rPr>
        <w:t xml:space="preserve"> Meio de transporte da água até área de cultivo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54817C62" w14:textId="790FDFE8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Base-</w:t>
      </w:r>
      <w:r w:rsidRPr="00E755BC">
        <w:rPr>
          <w:rFonts w:ascii="Times New Roman" w:hAnsi="Times New Roman"/>
          <w:sz w:val="24"/>
          <w:szCs w:val="24"/>
        </w:rPr>
        <w:t xml:space="preserve"> onde se localiza área de cultivo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068DB00B" w14:textId="7C560477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Display LCD</w:t>
      </w:r>
      <w:r w:rsidR="00696CED" w:rsidRPr="00E755BC">
        <w:rPr>
          <w:rFonts w:ascii="Times New Roman" w:hAnsi="Times New Roman"/>
          <w:b/>
          <w:bCs/>
          <w:sz w:val="24"/>
          <w:szCs w:val="24"/>
        </w:rPr>
        <w:t xml:space="preserve"> I2C </w:t>
      </w:r>
      <w:r w:rsidRPr="00E755BC">
        <w:rPr>
          <w:rFonts w:ascii="Times New Roman" w:hAnsi="Times New Roman"/>
          <w:b/>
          <w:bCs/>
          <w:sz w:val="24"/>
          <w:szCs w:val="24"/>
        </w:rPr>
        <w:t>-</w:t>
      </w:r>
      <w:r w:rsidRPr="00E755BC">
        <w:rPr>
          <w:rFonts w:ascii="Times New Roman" w:hAnsi="Times New Roman"/>
          <w:sz w:val="24"/>
          <w:szCs w:val="24"/>
        </w:rPr>
        <w:t xml:space="preserve"> dados em tempo real (temperatura e umidade do solo)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04A753D1" w14:textId="3583D828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Cartão SD</w:t>
      </w:r>
      <w:r w:rsidRPr="00E755BC">
        <w:rPr>
          <w:rFonts w:ascii="Times New Roman" w:hAnsi="Times New Roman"/>
          <w:sz w:val="24"/>
          <w:szCs w:val="24"/>
        </w:rPr>
        <w:t>- local de armazenamento dos dados coleta pelos sensores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224726C9" w14:textId="4078D8C1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Sensor de umidade do solo -</w:t>
      </w:r>
      <w:r w:rsidRPr="00E755BC">
        <w:rPr>
          <w:rFonts w:ascii="Times New Roman" w:hAnsi="Times New Roman"/>
          <w:sz w:val="24"/>
          <w:szCs w:val="24"/>
        </w:rPr>
        <w:t xml:space="preserve"> responsável pela coleta da umidade do solo</w:t>
      </w:r>
      <w:r w:rsidR="00F5395E" w:rsidRPr="00E755BC">
        <w:rPr>
          <w:rFonts w:ascii="Times New Roman" w:hAnsi="Times New Roman"/>
          <w:sz w:val="24"/>
          <w:szCs w:val="24"/>
        </w:rPr>
        <w:t>;</w:t>
      </w:r>
    </w:p>
    <w:p w14:paraId="1EA7A6CB" w14:textId="0B0E9C5E" w:rsidR="009D0855" w:rsidRPr="00E755BC" w:rsidRDefault="00696CED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WeMOS D1 R32</w:t>
      </w:r>
      <w:r w:rsidR="009D0855" w:rsidRPr="00E755BC">
        <w:rPr>
          <w:rFonts w:ascii="Times New Roman" w:hAnsi="Times New Roman"/>
          <w:sz w:val="24"/>
          <w:szCs w:val="24"/>
        </w:rPr>
        <w:t xml:space="preserve"> - microprocessador responsável pela integração dos componentes</w:t>
      </w:r>
      <w:r w:rsidR="000B0539">
        <w:rPr>
          <w:rFonts w:ascii="Times New Roman" w:hAnsi="Times New Roman"/>
          <w:sz w:val="24"/>
          <w:szCs w:val="24"/>
        </w:rPr>
        <w:t>;</w:t>
      </w:r>
    </w:p>
    <w:p w14:paraId="20B66EF3" w14:textId="77777777" w:rsidR="009D0855" w:rsidRPr="00E755BC" w:rsidRDefault="009D0855" w:rsidP="009D0855">
      <w:pPr>
        <w:pStyle w:val="SemEspaamento"/>
        <w:rPr>
          <w:rFonts w:ascii="Times New Roman" w:hAnsi="Times New Roman"/>
          <w:sz w:val="24"/>
          <w:szCs w:val="24"/>
        </w:rPr>
      </w:pPr>
      <w:r w:rsidRPr="00E755BC">
        <w:rPr>
          <w:rFonts w:ascii="Times New Roman" w:hAnsi="Times New Roman"/>
          <w:b/>
          <w:bCs/>
          <w:sz w:val="24"/>
          <w:szCs w:val="24"/>
        </w:rPr>
        <w:t>Cabos elétricos</w:t>
      </w:r>
      <w:r w:rsidRPr="00E755BC">
        <w:rPr>
          <w:rFonts w:ascii="Times New Roman" w:hAnsi="Times New Roman"/>
          <w:sz w:val="24"/>
          <w:szCs w:val="24"/>
        </w:rPr>
        <w:t xml:space="preserve"> - Ligação eletrônica.</w:t>
      </w:r>
    </w:p>
    <w:bookmarkEnd w:id="1"/>
    <w:p w14:paraId="5753E215" w14:textId="534CFE47" w:rsidR="00D33E08" w:rsidRPr="00E755BC" w:rsidRDefault="00D33E08" w:rsidP="001E54D1">
      <w:pPr>
        <w:ind w:left="0"/>
        <w:rPr>
          <w:sz w:val="28"/>
          <w:szCs w:val="28"/>
        </w:rPr>
      </w:pPr>
    </w:p>
    <w:p w14:paraId="2C097F26" w14:textId="77777777" w:rsidR="00B71D73" w:rsidRPr="00E755BC" w:rsidRDefault="00EF4DE6" w:rsidP="00EF4DE6">
      <w:pPr>
        <w:pStyle w:val="Ttulo2"/>
        <w:rPr>
          <w:lang w:val="pt-BR"/>
        </w:rPr>
      </w:pPr>
      <w:bookmarkStart w:id="33" w:name="_Toc132026876"/>
      <w:bookmarkStart w:id="34" w:name="_Toc132026949"/>
      <w:r w:rsidRPr="00E755BC">
        <w:rPr>
          <w:lang w:val="pt-BR"/>
        </w:rPr>
        <w:t xml:space="preserve"> </w:t>
      </w:r>
      <w:bookmarkStart w:id="35" w:name="_Toc138326210"/>
      <w:r w:rsidRPr="00E755BC">
        <w:rPr>
          <w:lang w:val="pt-BR"/>
        </w:rPr>
        <w:t>TABELA 5W2H</w:t>
      </w:r>
      <w:bookmarkEnd w:id="33"/>
      <w:bookmarkEnd w:id="34"/>
      <w:bookmarkEnd w:id="35"/>
    </w:p>
    <w:p w14:paraId="2E5C2CA4" w14:textId="77777777" w:rsidR="00D36E6A" w:rsidRPr="00E755BC" w:rsidRDefault="00D36E6A" w:rsidP="00D36E6A">
      <w:pPr>
        <w:rPr>
          <w:lang w:eastAsia="en-US"/>
        </w:rPr>
      </w:pPr>
    </w:p>
    <w:p w14:paraId="396AD1B3" w14:textId="77777777" w:rsidR="00082187" w:rsidRPr="00E755BC" w:rsidRDefault="00D36E6A" w:rsidP="00465258">
      <w:pPr>
        <w:pStyle w:val="Legenda"/>
      </w:pPr>
      <w:r w:rsidRPr="00E755BC">
        <w:rPr>
          <w:lang w:eastAsia="en-US"/>
        </w:rPr>
        <w:lastRenderedPageBreak/>
        <w:t xml:space="preserve">A </w:t>
      </w:r>
      <w:r w:rsidR="008D0FBF" w:rsidRPr="00E755BC">
        <w:rPr>
          <w:lang w:eastAsia="en-US"/>
        </w:rPr>
        <w:t xml:space="preserve"> </w:t>
      </w:r>
      <w:r w:rsidR="008D0FBF" w:rsidRPr="00E755BC">
        <w:rPr>
          <w:lang w:eastAsia="en-US"/>
        </w:rPr>
        <w:fldChar w:fldCharType="begin"/>
      </w:r>
      <w:r w:rsidR="008D0FBF" w:rsidRPr="00E755BC">
        <w:rPr>
          <w:lang w:eastAsia="en-US"/>
        </w:rPr>
        <w:instrText xml:space="preserve"> REF _Ref132193315 \h </w:instrText>
      </w:r>
      <w:r w:rsidR="008D0FBF" w:rsidRPr="00E755BC">
        <w:rPr>
          <w:lang w:eastAsia="en-US"/>
        </w:rPr>
      </w:r>
      <w:r w:rsidR="008D0FBF" w:rsidRPr="00E755BC">
        <w:rPr>
          <w:lang w:eastAsia="en-US"/>
        </w:rPr>
        <w:fldChar w:fldCharType="separate"/>
      </w:r>
      <w:r w:rsidR="00AE19A8">
        <w:pict w14:anchorId="3847E6B7">
          <v:shape id="_x0000_i1028" type="#_x0000_t75" style="width:518.3pt;height:374.3pt">
            <v:imagedata r:id="rId18" o:title=""/>
          </v:shape>
        </w:pict>
      </w:r>
    </w:p>
    <w:p w14:paraId="59DA1175" w14:textId="39035116" w:rsidR="00D36E6A" w:rsidRPr="00E755BC" w:rsidRDefault="00082187" w:rsidP="00D36E6A">
      <w:pPr>
        <w:rPr>
          <w:lang w:eastAsia="en-US"/>
        </w:rPr>
        <w:sectPr w:rsidR="00D36E6A" w:rsidRPr="00E755BC" w:rsidSect="00B71D73">
          <w:headerReference w:type="default" r:id="rId19"/>
          <w:pgSz w:w="11907" w:h="16840" w:code="9"/>
          <w:pgMar w:top="720" w:right="720" w:bottom="720" w:left="720" w:header="1134" w:footer="1134" w:gutter="0"/>
          <w:pgNumType w:chapStyle="1"/>
          <w:cols w:space="720"/>
          <w:noEndnote/>
          <w:docGrid w:linePitch="326"/>
        </w:sectPr>
      </w:pPr>
      <w:r w:rsidRPr="00E755BC">
        <w:t xml:space="preserve">Tabela </w:t>
      </w:r>
      <w:r>
        <w:rPr>
          <w:noProof/>
        </w:rPr>
        <w:t>3</w:t>
      </w:r>
      <w:r w:rsidR="008D0FBF" w:rsidRPr="00E755BC">
        <w:rPr>
          <w:lang w:eastAsia="en-US"/>
        </w:rPr>
        <w:fldChar w:fldCharType="end"/>
      </w:r>
      <w:r w:rsidR="008D0FBF" w:rsidRPr="00E755BC">
        <w:rPr>
          <w:lang w:eastAsia="en-US"/>
        </w:rPr>
        <w:t xml:space="preserve"> </w:t>
      </w:r>
      <w:r w:rsidR="00D36E6A" w:rsidRPr="00E755BC">
        <w:rPr>
          <w:lang w:eastAsia="en-US"/>
        </w:rPr>
        <w:t xml:space="preserve">apresenta o plano </w:t>
      </w:r>
      <w:r w:rsidR="00EC0C7E" w:rsidRPr="00E755BC">
        <w:rPr>
          <w:lang w:eastAsia="en-US"/>
        </w:rPr>
        <w:t>de ação</w:t>
      </w:r>
      <w:r w:rsidR="00D36E6A" w:rsidRPr="00E755BC">
        <w:rPr>
          <w:lang w:eastAsia="en-US"/>
        </w:rPr>
        <w:t xml:space="preserve"> 5W2H</w:t>
      </w:r>
    </w:p>
    <w:bookmarkStart w:id="36" w:name="_Ref132193315"/>
    <w:p w14:paraId="70ED92F9" w14:textId="25F5B677" w:rsidR="007A345F" w:rsidRPr="00E755BC" w:rsidRDefault="005E0818" w:rsidP="00465258">
      <w:pPr>
        <w:pStyle w:val="Legenda"/>
      </w:pPr>
      <w:r w:rsidRPr="00E755BC">
        <w:lastRenderedPageBreak/>
        <w:fldChar w:fldCharType="begin"/>
      </w:r>
      <w:r w:rsidRPr="00E755BC">
        <w:instrText xml:space="preserve"> LINK Excel.Sheet.12 "C:\\Users\\edu_e\\OneDrive\\Área de Trabalho\\DIP II\\Relatorio\\5W2H.xlsx!Planilha1!L4C1:L9C7" "" \a \p </w:instrText>
      </w:r>
      <w:r w:rsidRPr="00E755BC">
        <w:fldChar w:fldCharType="separate"/>
      </w:r>
      <w:r w:rsidR="00AE19A8">
        <w:object w:dxaOrig="15720" w:dyaOrig="11232" w14:anchorId="196E6B51">
          <v:shape id="_x0000_i1029" type="#_x0000_t75" style="width:518.9pt;height:374.9pt" o:ole="">
            <v:imagedata r:id="rId18" o:title=""/>
          </v:shape>
        </w:object>
      </w:r>
      <w:r w:rsidRPr="00E755BC">
        <w:fldChar w:fldCharType="end"/>
      </w:r>
    </w:p>
    <w:p w14:paraId="1DDC8A7A" w14:textId="5CC56EF2" w:rsidR="00D36E6A" w:rsidRPr="00E755BC" w:rsidRDefault="008D0FBF" w:rsidP="00465258">
      <w:pPr>
        <w:pStyle w:val="Legenda"/>
        <w:sectPr w:rsidR="00D36E6A" w:rsidRPr="00E755BC" w:rsidSect="00B71D73">
          <w:pgSz w:w="16840" w:h="11907" w:orient="landscape" w:code="9"/>
          <w:pgMar w:top="720" w:right="720" w:bottom="720" w:left="720" w:header="1134" w:footer="1134" w:gutter="0"/>
          <w:pgNumType w:chapStyle="1"/>
          <w:cols w:space="720"/>
          <w:noEndnote/>
          <w:docGrid w:linePitch="326"/>
        </w:sectPr>
      </w:pPr>
      <w:r w:rsidRPr="00E755BC">
        <w:t xml:space="preserve">Tabela </w:t>
      </w:r>
      <w:r w:rsidRPr="00E755BC">
        <w:fldChar w:fldCharType="begin"/>
      </w:r>
      <w:r w:rsidRPr="00E755BC">
        <w:instrText xml:space="preserve"> SEQ Tabela \* ARABIC </w:instrText>
      </w:r>
      <w:r w:rsidRPr="00E755BC">
        <w:fldChar w:fldCharType="separate"/>
      </w:r>
      <w:r w:rsidR="00082187">
        <w:rPr>
          <w:noProof/>
        </w:rPr>
        <w:t>3</w:t>
      </w:r>
      <w:r w:rsidRPr="00E755BC">
        <w:fldChar w:fldCharType="end"/>
      </w:r>
      <w:bookmarkEnd w:id="36"/>
    </w:p>
    <w:p w14:paraId="7F73A29A" w14:textId="1B35D20E" w:rsidR="000B45BF" w:rsidRPr="00E755BC" w:rsidRDefault="00B90ED7" w:rsidP="00B90ED7">
      <w:pPr>
        <w:pStyle w:val="Ttulo1"/>
        <w:rPr>
          <w:lang w:val="pt-BR"/>
        </w:rPr>
      </w:pPr>
      <w:bookmarkStart w:id="37" w:name="_Toc138326211"/>
      <w:r w:rsidRPr="00E755BC">
        <w:rPr>
          <w:lang w:val="pt-BR"/>
        </w:rPr>
        <w:lastRenderedPageBreak/>
        <w:t>proposta do projeto</w:t>
      </w:r>
      <w:bookmarkEnd w:id="37"/>
    </w:p>
    <w:p w14:paraId="4B0C1688" w14:textId="43FB9CE4" w:rsidR="007A345F" w:rsidRPr="00E755BC" w:rsidRDefault="007A345F" w:rsidP="007A345F">
      <w:pPr>
        <w:jc w:val="both"/>
        <w:rPr>
          <w:lang w:eastAsia="en-US"/>
        </w:rPr>
      </w:pPr>
      <w:r w:rsidRPr="00E755BC">
        <w:rPr>
          <w:lang w:eastAsia="en-US"/>
        </w:rPr>
        <w:t>Esta</w:t>
      </w:r>
      <w:r w:rsidR="002552D5" w:rsidRPr="00E755BC">
        <w:rPr>
          <w:lang w:eastAsia="en-US"/>
        </w:rPr>
        <w:t xml:space="preserve"> seção tem por objetivo detalhar a execução do escopo do projeto. O</w:t>
      </w:r>
      <w:r w:rsidR="006B016D" w:rsidRPr="00E755BC">
        <w:rPr>
          <w:lang w:eastAsia="en-US"/>
        </w:rPr>
        <w:t xml:space="preserve">nde será apresentada a  Estrutura </w:t>
      </w:r>
      <w:r w:rsidR="00DB661C" w:rsidRPr="00E755BC">
        <w:rPr>
          <w:lang w:eastAsia="en-US"/>
        </w:rPr>
        <w:t>Analítica</w:t>
      </w:r>
      <w:r w:rsidR="006B016D" w:rsidRPr="00E755BC">
        <w:rPr>
          <w:lang w:eastAsia="en-US"/>
        </w:rPr>
        <w:t xml:space="preserve">  do Projeto (EAP) nas </w:t>
      </w:r>
      <w:r w:rsidR="00C277E9" w:rsidRPr="00E755BC">
        <w:rPr>
          <w:lang w:eastAsia="en-US"/>
        </w:rPr>
        <w:fldChar w:fldCharType="begin"/>
      </w:r>
      <w:r w:rsidR="00C277E9" w:rsidRPr="00E755BC">
        <w:rPr>
          <w:lang w:eastAsia="en-US"/>
        </w:rPr>
        <w:instrText xml:space="preserve"> REF _Ref133220292 \h </w:instrText>
      </w:r>
      <w:r w:rsidRPr="00E755BC">
        <w:rPr>
          <w:lang w:eastAsia="en-US"/>
        </w:rPr>
        <w:instrText xml:space="preserve"> \* MERGEFORMAT </w:instrText>
      </w:r>
      <w:r w:rsidR="00C277E9" w:rsidRPr="00E755BC">
        <w:rPr>
          <w:lang w:eastAsia="en-US"/>
        </w:rPr>
      </w:r>
      <w:r w:rsidR="00C277E9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t>1</w:t>
      </w:r>
      <w:r w:rsidR="00C277E9" w:rsidRPr="00E755BC">
        <w:rPr>
          <w:lang w:eastAsia="en-US"/>
        </w:rPr>
        <w:fldChar w:fldCharType="end"/>
      </w:r>
      <w:r w:rsidR="00C277E9" w:rsidRPr="00E755BC">
        <w:rPr>
          <w:lang w:eastAsia="en-US"/>
        </w:rPr>
        <w:t xml:space="preserve">, </w:t>
      </w:r>
      <w:r w:rsidR="00C277E9" w:rsidRPr="00E755BC">
        <w:rPr>
          <w:lang w:eastAsia="en-US"/>
        </w:rPr>
        <w:fldChar w:fldCharType="begin"/>
      </w:r>
      <w:r w:rsidR="00C277E9" w:rsidRPr="00E755BC">
        <w:rPr>
          <w:lang w:eastAsia="en-US"/>
        </w:rPr>
        <w:instrText xml:space="preserve"> REF _Ref133220439 \h </w:instrText>
      </w:r>
      <w:r w:rsidRPr="00E755BC">
        <w:rPr>
          <w:lang w:eastAsia="en-US"/>
        </w:rPr>
        <w:instrText xml:space="preserve"> \* MERGEFORMAT </w:instrText>
      </w:r>
      <w:r w:rsidR="00C277E9" w:rsidRPr="00E755BC">
        <w:rPr>
          <w:lang w:eastAsia="en-US"/>
        </w:rPr>
      </w:r>
      <w:r w:rsidR="00C277E9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t>2</w:t>
      </w:r>
      <w:r w:rsidR="00C277E9" w:rsidRPr="00E755BC">
        <w:rPr>
          <w:lang w:eastAsia="en-US"/>
        </w:rPr>
        <w:fldChar w:fldCharType="end"/>
      </w:r>
      <w:r w:rsidR="00C277E9" w:rsidRPr="00E755BC">
        <w:rPr>
          <w:lang w:eastAsia="en-US"/>
        </w:rPr>
        <w:t xml:space="preserve"> e </w:t>
      </w:r>
      <w:r w:rsidR="00C277E9" w:rsidRPr="00E755BC">
        <w:rPr>
          <w:lang w:eastAsia="en-US"/>
        </w:rPr>
        <w:fldChar w:fldCharType="begin"/>
      </w:r>
      <w:r w:rsidR="00C277E9" w:rsidRPr="00E755BC">
        <w:rPr>
          <w:lang w:eastAsia="en-US"/>
        </w:rPr>
        <w:instrText xml:space="preserve"> REF _Ref133220540 \h </w:instrText>
      </w:r>
      <w:r w:rsidRPr="00E755BC">
        <w:rPr>
          <w:lang w:eastAsia="en-US"/>
        </w:rPr>
        <w:instrText xml:space="preserve"> \* MERGEFORMAT </w:instrText>
      </w:r>
      <w:r w:rsidR="00C277E9" w:rsidRPr="00E755BC">
        <w:rPr>
          <w:lang w:eastAsia="en-US"/>
        </w:rPr>
      </w:r>
      <w:r w:rsidR="00C277E9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t>3</w:t>
      </w:r>
      <w:r w:rsidR="00C277E9" w:rsidRPr="00E755BC">
        <w:rPr>
          <w:lang w:eastAsia="en-US"/>
        </w:rPr>
        <w:fldChar w:fldCharType="end"/>
      </w:r>
      <w:r w:rsidR="006B016D" w:rsidRPr="00E755BC">
        <w:rPr>
          <w:lang w:eastAsia="en-US"/>
        </w:rPr>
        <w:t xml:space="preserve"> a fim de especificar  cada fase, os pacotes de trabalho e as atividades mais relevantes do projeto, sempre considerando que</w:t>
      </w:r>
      <w:r w:rsidRPr="00E755BC">
        <w:rPr>
          <w:lang w:eastAsia="en-US"/>
        </w:rPr>
        <w:t xml:space="preserve"> o</w:t>
      </w:r>
      <w:r w:rsidR="006B016D" w:rsidRPr="00E755BC">
        <w:rPr>
          <w:lang w:eastAsia="en-US"/>
        </w:rPr>
        <w:t xml:space="preserve"> objetivo do projeto </w:t>
      </w:r>
      <w:r w:rsidRPr="00E755BC">
        <w:rPr>
          <w:lang w:eastAsia="en-US"/>
        </w:rPr>
        <w:t>do curso de Manufatura Avançada</w:t>
      </w:r>
      <w:r w:rsidR="00DB661C">
        <w:rPr>
          <w:lang w:eastAsia="en-US"/>
        </w:rPr>
        <w:t>,</w:t>
      </w:r>
      <w:r w:rsidRPr="00E755BC">
        <w:rPr>
          <w:lang w:eastAsia="en-US"/>
        </w:rPr>
        <w:t xml:space="preserve"> aplicando automatização em horta</w:t>
      </w:r>
      <w:r w:rsidR="00DB661C">
        <w:rPr>
          <w:lang w:eastAsia="en-US"/>
        </w:rPr>
        <w:t>,</w:t>
      </w:r>
      <w:r w:rsidRPr="00E755BC">
        <w:rPr>
          <w:lang w:eastAsia="en-US"/>
        </w:rPr>
        <w:t xml:space="preserve"> </w:t>
      </w:r>
      <w:r w:rsidR="00DB661C">
        <w:rPr>
          <w:lang w:eastAsia="en-US"/>
        </w:rPr>
        <w:t>é</w:t>
      </w:r>
      <w:r w:rsidR="006B016D" w:rsidRPr="00E755BC">
        <w:rPr>
          <w:lang w:eastAsia="en-US"/>
        </w:rPr>
        <w:t xml:space="preserve"> </w:t>
      </w:r>
      <w:r w:rsidRPr="00E755BC">
        <w:rPr>
          <w:lang w:eastAsia="en-US"/>
        </w:rPr>
        <w:t xml:space="preserve">o </w:t>
      </w:r>
      <w:r w:rsidR="00DB661C" w:rsidRPr="00E755BC">
        <w:rPr>
          <w:lang w:eastAsia="en-US"/>
        </w:rPr>
        <w:t>aprendizado.</w:t>
      </w:r>
    </w:p>
    <w:p w14:paraId="4CDE1C1B" w14:textId="094AD987" w:rsidR="005B4D63" w:rsidRPr="00E755BC" w:rsidRDefault="005B4D63" w:rsidP="007A345F">
      <w:pPr>
        <w:jc w:val="both"/>
      </w:pPr>
      <w:r w:rsidRPr="00E755BC">
        <w:t>ESTRUTURA ANAL</w:t>
      </w:r>
      <w:r w:rsidR="00DB661C">
        <w:t>Í</w:t>
      </w:r>
      <w:r w:rsidRPr="00E755BC">
        <w:t>TICA DO PROJETO(EAP)</w:t>
      </w:r>
    </w:p>
    <w:p w14:paraId="1E1029E0" w14:textId="0BAB5343" w:rsidR="005B4D63" w:rsidRPr="00E755BC" w:rsidRDefault="005B4D63" w:rsidP="005B4D63">
      <w:pPr>
        <w:pStyle w:val="Legenda"/>
      </w:pPr>
      <w:r w:rsidRPr="00E755BC">
        <w:rPr>
          <w:noProof/>
          <w:lang w:eastAsia="en-US"/>
        </w:rPr>
        <w:drawing>
          <wp:inline distT="0" distB="0" distL="0" distR="0" wp14:anchorId="5B4AF45F" wp14:editId="4E42B9F1">
            <wp:extent cx="6096000" cy="4998720"/>
            <wp:effectExtent l="0" t="57150" r="0" b="106680"/>
            <wp:docPr id="4" name="Diagrama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5819AE5C" w14:textId="2DD6FE1B" w:rsidR="005B4D63" w:rsidRPr="00E755BC" w:rsidRDefault="005B4D63" w:rsidP="005B4D63">
      <w:pPr>
        <w:pStyle w:val="Legenda"/>
      </w:pPr>
      <w:bookmarkStart w:id="38" w:name="_Ref133220292"/>
      <w:r w:rsidRPr="00E755BC">
        <w:t>Figur</w:t>
      </w:r>
      <w:r w:rsidR="00C277E9" w:rsidRPr="00E755BC">
        <w:t>a</w:t>
      </w:r>
      <w:r w:rsidRPr="00E755BC">
        <w:t xml:space="preserve">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</w:t>
      </w:r>
      <w:r w:rsidRPr="00E755BC">
        <w:fldChar w:fldCharType="end"/>
      </w:r>
      <w:bookmarkEnd w:id="38"/>
    </w:p>
    <w:p w14:paraId="3AF27790" w14:textId="16EE6AF5" w:rsidR="00C277E9" w:rsidRPr="00E755BC" w:rsidRDefault="00C277E9" w:rsidP="00C277E9">
      <w:pPr>
        <w:pStyle w:val="Legenda"/>
      </w:pPr>
      <w:r w:rsidRPr="00E755BC">
        <w:rPr>
          <w:noProof/>
          <w:lang w:eastAsia="en-US"/>
        </w:rPr>
        <w:lastRenderedPageBreak/>
        <w:drawing>
          <wp:inline distT="0" distB="0" distL="0" distR="0" wp14:anchorId="3B9EE2C8" wp14:editId="25403EB4">
            <wp:extent cx="6146800" cy="3786716"/>
            <wp:effectExtent l="0" t="57150" r="0" b="99695"/>
            <wp:docPr id="5" name="Diagrama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4FC74881" w14:textId="3A9CC1E3" w:rsidR="00C277E9" w:rsidRPr="00E755BC" w:rsidRDefault="00C277E9" w:rsidP="00C277E9">
      <w:pPr>
        <w:pStyle w:val="Legenda"/>
      </w:pPr>
      <w:bookmarkStart w:id="39" w:name="_Ref133220439"/>
      <w:r w:rsidRPr="00E755BC">
        <w:t xml:space="preserve">Figura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2</w:t>
      </w:r>
      <w:r w:rsidRPr="00E755BC">
        <w:fldChar w:fldCharType="end"/>
      </w:r>
      <w:bookmarkEnd w:id="39"/>
    </w:p>
    <w:p w14:paraId="30DD0948" w14:textId="77777777" w:rsidR="00C277E9" w:rsidRPr="00E755BC" w:rsidRDefault="00C277E9" w:rsidP="00C277E9">
      <w:pPr>
        <w:pStyle w:val="Legenda"/>
      </w:pPr>
      <w:r w:rsidRPr="00E755BC">
        <w:rPr>
          <w:noProof/>
        </w:rPr>
        <w:drawing>
          <wp:inline distT="0" distB="0" distL="0" distR="0" wp14:anchorId="30EF7C8C" wp14:editId="3A948EF7">
            <wp:extent cx="5486400" cy="3200400"/>
            <wp:effectExtent l="0" t="57150" r="0" b="114300"/>
            <wp:docPr id="7" name="Diagrama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76D0DF33" w14:textId="1F2E579F" w:rsidR="00E7238F" w:rsidRPr="00E755BC" w:rsidRDefault="00C277E9" w:rsidP="00AB4DD4">
      <w:pPr>
        <w:pStyle w:val="Legenda"/>
        <w:rPr>
          <w:ins w:id="40" w:author="EDUARDO EUGENIO RODRIGUES DE ALMEIDA" w:date="2023-05-08T08:45:00Z"/>
        </w:rPr>
      </w:pPr>
      <w:bookmarkStart w:id="41" w:name="_Ref133220540"/>
      <w:r w:rsidRPr="00E755BC">
        <w:t xml:space="preserve">Figura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3</w:t>
      </w:r>
      <w:r w:rsidRPr="00E755BC">
        <w:fldChar w:fldCharType="end"/>
      </w:r>
      <w:bookmarkEnd w:id="41"/>
    </w:p>
    <w:p w14:paraId="49D7FB87" w14:textId="77777777" w:rsidR="00D85D2B" w:rsidRPr="00E755BC" w:rsidRDefault="00D85D2B" w:rsidP="00D85D2B">
      <w:pPr>
        <w:pStyle w:val="Estilo2"/>
      </w:pPr>
      <w:bookmarkStart w:id="42" w:name="_Toc16046"/>
    </w:p>
    <w:p w14:paraId="50489C3C" w14:textId="6AEE0F90" w:rsidR="00AB4DD4" w:rsidRPr="00E755BC" w:rsidRDefault="00AB4DD4" w:rsidP="00D85D2B">
      <w:pPr>
        <w:pStyle w:val="Ttulo2"/>
        <w:rPr>
          <w:lang w:val="pt-BR"/>
        </w:rPr>
      </w:pPr>
      <w:bookmarkStart w:id="43" w:name="_Toc138326212"/>
      <w:r w:rsidRPr="00E755BC">
        <w:rPr>
          <w:lang w:val="pt-BR"/>
        </w:rPr>
        <w:lastRenderedPageBreak/>
        <w:t>Estrutura de Prazos (Cronograma)</w:t>
      </w:r>
      <w:bookmarkEnd w:id="43"/>
      <w:r w:rsidRPr="00E755BC">
        <w:rPr>
          <w:lang w:val="pt-BR"/>
        </w:rPr>
        <w:t xml:space="preserve"> </w:t>
      </w:r>
      <w:bookmarkEnd w:id="42"/>
    </w:p>
    <w:p w14:paraId="03977A34" w14:textId="65988EBE" w:rsidR="00AB4DD4" w:rsidRPr="00E755BC" w:rsidRDefault="00AB4DD4" w:rsidP="0015468B">
      <w:pPr>
        <w:jc w:val="both"/>
        <w:rPr>
          <w:rFonts w:eastAsia="Calibri"/>
        </w:rPr>
      </w:pPr>
      <w:r w:rsidRPr="00E755BC">
        <w:rPr>
          <w:rFonts w:eastAsia="Calibri"/>
        </w:rPr>
        <w:t>Na</w:t>
      </w:r>
      <w:r w:rsidR="00D85D2B" w:rsidRPr="00E755BC">
        <w:rPr>
          <w:rFonts w:eastAsia="Calibri"/>
        </w:rPr>
        <w:t xml:space="preserve"> </w:t>
      </w:r>
      <w:r w:rsidR="00D85D2B" w:rsidRPr="00E755BC">
        <w:rPr>
          <w:rFonts w:eastAsia="Calibri"/>
        </w:rPr>
        <w:fldChar w:fldCharType="begin"/>
      </w:r>
      <w:r w:rsidR="00D85D2B" w:rsidRPr="00E755BC">
        <w:rPr>
          <w:rFonts w:eastAsia="Calibri"/>
        </w:rPr>
        <w:instrText xml:space="preserve"> REF _Ref137919440 \h  \* MERGEFORMAT </w:instrText>
      </w:r>
      <w:r w:rsidR="00D85D2B" w:rsidRPr="00E755BC">
        <w:rPr>
          <w:rFonts w:eastAsia="Calibri"/>
        </w:rPr>
      </w:r>
      <w:r w:rsidR="00D85D2B" w:rsidRPr="00E755BC">
        <w:rPr>
          <w:rFonts w:eastAsia="Calibri"/>
        </w:rPr>
        <w:fldChar w:fldCharType="separate"/>
      </w:r>
      <w:r w:rsidR="00082187" w:rsidRPr="00E755BC">
        <w:t xml:space="preserve">Tabela </w:t>
      </w:r>
      <w:r w:rsidR="00082187">
        <w:rPr>
          <w:noProof/>
        </w:rPr>
        <w:t>4</w:t>
      </w:r>
      <w:r w:rsidR="00D85D2B" w:rsidRPr="00E755BC">
        <w:rPr>
          <w:rFonts w:eastAsia="Calibri"/>
        </w:rPr>
        <w:fldChar w:fldCharType="end"/>
      </w:r>
      <w:r w:rsidR="00D85D2B" w:rsidRPr="00E755BC">
        <w:rPr>
          <w:rFonts w:eastAsia="Calibri"/>
        </w:rPr>
        <w:t xml:space="preserve"> </w:t>
      </w:r>
      <w:r w:rsidRPr="00E755BC">
        <w:rPr>
          <w:rFonts w:eastAsia="Calibri"/>
        </w:rPr>
        <w:t>apresentam a distribuição das atividades ao longo do tempo em conjunto com os seus executantes</w:t>
      </w:r>
      <w:r w:rsidR="00D85D2B" w:rsidRPr="00E755BC">
        <w:rPr>
          <w:rFonts w:eastAsia="Calibri"/>
        </w:rPr>
        <w:t xml:space="preserve"> e </w:t>
      </w:r>
      <w:r w:rsidR="00660039" w:rsidRPr="00E755BC">
        <w:rPr>
          <w:rFonts w:eastAsia="Calibri"/>
        </w:rPr>
        <w:t>demonstrando com</w:t>
      </w:r>
      <w:r w:rsidR="00D85D2B" w:rsidRPr="00E755BC">
        <w:rPr>
          <w:rFonts w:eastAsia="Calibri"/>
        </w:rPr>
        <w:t xml:space="preserve"> gráfico de </w:t>
      </w:r>
      <w:r w:rsidR="00E755BC" w:rsidRPr="00E755BC">
        <w:rPr>
          <w:rFonts w:eastAsia="Calibri"/>
          <w:i/>
          <w:iCs/>
        </w:rPr>
        <w:t>G</w:t>
      </w:r>
      <w:r w:rsidR="00D85D2B" w:rsidRPr="00E755BC">
        <w:rPr>
          <w:rFonts w:eastAsia="Calibri"/>
          <w:i/>
          <w:iCs/>
        </w:rPr>
        <w:t>antt</w:t>
      </w:r>
      <w:r w:rsidR="00660039" w:rsidRPr="00E755BC">
        <w:rPr>
          <w:rFonts w:eastAsia="Calibri"/>
        </w:rPr>
        <w:t xml:space="preserve"> para ilustrar avanço das diferentes etapas do projeto</w:t>
      </w:r>
      <w:r w:rsidRPr="00E755BC">
        <w:rPr>
          <w:rFonts w:eastAsia="Calibri"/>
        </w:rPr>
        <w:t>. A distribuição de Atividades foi pensada com o intuito de desenvolver as atividades ao longo do semestre</w:t>
      </w:r>
      <w:r w:rsidR="00D85D2B" w:rsidRPr="00E755BC">
        <w:rPr>
          <w:rFonts w:eastAsia="Calibri"/>
        </w:rPr>
        <w:t>.</w:t>
      </w:r>
      <w:r w:rsidRPr="00E755BC">
        <w:rPr>
          <w:rFonts w:eastAsia="Calibri"/>
        </w:rPr>
        <w:t xml:space="preserve"> Levou-se em consideração que a equipe precisará também de tempo para absorver o conhecimento e desenvolver a respetiva documentação acadêmica. </w:t>
      </w:r>
    </w:p>
    <w:tbl>
      <w:tblPr>
        <w:tblStyle w:val="Tabelacomgrade"/>
        <w:tblW w:w="11251" w:type="dxa"/>
        <w:tblInd w:w="-15" w:type="dxa"/>
        <w:tblLook w:val="04A0" w:firstRow="1" w:lastRow="0" w:firstColumn="1" w:lastColumn="0" w:noHBand="0" w:noVBand="1"/>
      </w:tblPr>
      <w:tblGrid>
        <w:gridCol w:w="11251"/>
      </w:tblGrid>
      <w:tr w:rsidR="00A36D20" w:rsidRPr="00E755BC" w14:paraId="79EEACD9" w14:textId="77777777" w:rsidTr="00CA2CE0">
        <w:trPr>
          <w:trHeight w:val="4170"/>
        </w:trPr>
        <w:tc>
          <w:tcPr>
            <w:tcW w:w="11251" w:type="dxa"/>
          </w:tcPr>
          <w:p w14:paraId="518BC418" w14:textId="11D0EBC8" w:rsidR="00A36D20" w:rsidRPr="00E755BC" w:rsidRDefault="00A36D20" w:rsidP="005E0818">
            <w:pPr>
              <w:spacing w:after="119" w:line="256" w:lineRule="auto"/>
              <w:ind w:left="0" w:right="42"/>
            </w:pPr>
            <w:r w:rsidRPr="00E755BC">
              <w:rPr>
                <w:noProof/>
              </w:rPr>
              <w:drawing>
                <wp:inline distT="0" distB="0" distL="0" distR="0" wp14:anchorId="16F204FE" wp14:editId="3A444240">
                  <wp:extent cx="6964015" cy="2715491"/>
                  <wp:effectExtent l="0" t="0" r="8890" b="8890"/>
                  <wp:docPr id="17003344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33448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4767" cy="2731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D20" w:rsidRPr="00E755BC" w14:paraId="01F8A51F" w14:textId="77777777" w:rsidTr="00CA2CE0">
        <w:trPr>
          <w:trHeight w:val="375"/>
        </w:trPr>
        <w:tc>
          <w:tcPr>
            <w:tcW w:w="11251" w:type="dxa"/>
          </w:tcPr>
          <w:p w14:paraId="546A02C2" w14:textId="6B68DCED" w:rsidR="00A36D20" w:rsidRPr="00E755BC" w:rsidRDefault="00A36D20" w:rsidP="005E0818">
            <w:pPr>
              <w:spacing w:after="119" w:line="256" w:lineRule="auto"/>
              <w:ind w:left="0" w:right="42"/>
            </w:pPr>
            <w:r w:rsidRPr="00E755BC">
              <w:rPr>
                <w:noProof/>
              </w:rPr>
              <w:drawing>
                <wp:inline distT="0" distB="0" distL="0" distR="0" wp14:anchorId="30F064C3" wp14:editId="64EE178F">
                  <wp:extent cx="6938319" cy="1738746"/>
                  <wp:effectExtent l="0" t="0" r="0" b="0"/>
                  <wp:docPr id="60297614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97614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3660" cy="1747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D20" w:rsidRPr="00E755BC" w14:paraId="3BE15139" w14:textId="77777777" w:rsidTr="00CA2CE0">
        <w:trPr>
          <w:trHeight w:val="375"/>
        </w:trPr>
        <w:tc>
          <w:tcPr>
            <w:tcW w:w="11251" w:type="dxa"/>
          </w:tcPr>
          <w:p w14:paraId="3AE3452B" w14:textId="1EC5EF73" w:rsidR="00A36D20" w:rsidRPr="00E755BC" w:rsidRDefault="00D85D2B" w:rsidP="005E0818">
            <w:pPr>
              <w:spacing w:after="119" w:line="256" w:lineRule="auto"/>
              <w:ind w:left="0" w:right="42"/>
            </w:pPr>
            <w:r w:rsidRPr="00E755BC">
              <w:rPr>
                <w:noProof/>
              </w:rPr>
              <w:drawing>
                <wp:inline distT="0" distB="0" distL="0" distR="0" wp14:anchorId="2A7FD6EF" wp14:editId="083A7A05">
                  <wp:extent cx="6920431" cy="1558636"/>
                  <wp:effectExtent l="0" t="0" r="0" b="3810"/>
                  <wp:docPr id="1246143975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14397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0380" cy="1587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6D20" w:rsidRPr="00E755BC" w14:paraId="6B43B038" w14:textId="77777777" w:rsidTr="00CA2CE0">
        <w:trPr>
          <w:trHeight w:val="359"/>
        </w:trPr>
        <w:tc>
          <w:tcPr>
            <w:tcW w:w="11251" w:type="dxa"/>
          </w:tcPr>
          <w:p w14:paraId="4DF5D6F1" w14:textId="15E37381" w:rsidR="00A36D20" w:rsidRPr="00E755BC" w:rsidRDefault="00D85D2B" w:rsidP="005E0818">
            <w:pPr>
              <w:pStyle w:val="Legenda"/>
              <w:jc w:val="left"/>
            </w:pPr>
            <w:r w:rsidRPr="00E755BC">
              <w:rPr>
                <w:noProof/>
              </w:rPr>
              <w:drawing>
                <wp:inline distT="0" distB="0" distL="0" distR="0" wp14:anchorId="51D2CCF1" wp14:editId="306257B2">
                  <wp:extent cx="6823710" cy="1198418"/>
                  <wp:effectExtent l="0" t="0" r="0" b="1905"/>
                  <wp:docPr id="31563601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63601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9342" cy="121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83589E" w14:textId="18EBE2F1" w:rsidR="00AB4DD4" w:rsidRPr="00E755BC" w:rsidRDefault="00D85D2B" w:rsidP="00D85D2B">
      <w:pPr>
        <w:pStyle w:val="Legenda"/>
        <w:rPr>
          <w:lang w:eastAsia="en-US"/>
        </w:rPr>
      </w:pPr>
      <w:bookmarkStart w:id="44" w:name="_Ref137919440"/>
      <w:r w:rsidRPr="00E755BC">
        <w:t xml:space="preserve">Tabela </w:t>
      </w:r>
      <w:r w:rsidRPr="00E755BC">
        <w:fldChar w:fldCharType="begin"/>
      </w:r>
      <w:r w:rsidRPr="00E755BC">
        <w:instrText xml:space="preserve"> SEQ Tabela \* ARABIC </w:instrText>
      </w:r>
      <w:r w:rsidRPr="00E755BC">
        <w:fldChar w:fldCharType="separate"/>
      </w:r>
      <w:r w:rsidR="00082187">
        <w:rPr>
          <w:noProof/>
        </w:rPr>
        <w:t>4</w:t>
      </w:r>
      <w:r w:rsidRPr="00E755BC">
        <w:fldChar w:fldCharType="end"/>
      </w:r>
      <w:bookmarkEnd w:id="44"/>
    </w:p>
    <w:p w14:paraId="218A4A34" w14:textId="5BDE317A" w:rsidR="00AB4DD4" w:rsidRPr="00E755BC" w:rsidRDefault="00AB4DD4" w:rsidP="00AB4DD4">
      <w:pPr>
        <w:pStyle w:val="Ttulo2"/>
        <w:ind w:left="561"/>
        <w:rPr>
          <w:lang w:val="pt-BR"/>
        </w:rPr>
      </w:pPr>
      <w:bookmarkStart w:id="45" w:name="_Toc16047"/>
      <w:bookmarkStart w:id="46" w:name="_Toc138326213"/>
      <w:r w:rsidRPr="00E755BC">
        <w:rPr>
          <w:lang w:val="pt-BR"/>
        </w:rPr>
        <w:lastRenderedPageBreak/>
        <w:t>Estrutura de Custos</w:t>
      </w:r>
      <w:bookmarkEnd w:id="46"/>
      <w:r w:rsidRPr="00E755BC">
        <w:rPr>
          <w:lang w:val="pt-BR"/>
        </w:rPr>
        <w:t xml:space="preserve"> </w:t>
      </w:r>
      <w:bookmarkEnd w:id="45"/>
    </w:p>
    <w:p w14:paraId="088BD4FB" w14:textId="1838A18E" w:rsidR="002467C2" w:rsidRPr="00E755BC" w:rsidRDefault="002467C2" w:rsidP="002467C2">
      <w:pPr>
        <w:rPr>
          <w:lang w:eastAsia="en-US"/>
        </w:rPr>
      </w:pPr>
      <w:r w:rsidRPr="00E755BC">
        <w:rPr>
          <w:rFonts w:ascii="Calibri" w:eastAsia="Calibri" w:hAnsi="Calibri" w:cs="Calibri"/>
          <w:sz w:val="22"/>
        </w:rPr>
        <w:t xml:space="preserve">A </w:t>
      </w:r>
      <w:r w:rsidRPr="00E755BC">
        <w:rPr>
          <w:rFonts w:ascii="Calibri" w:eastAsia="Calibri" w:hAnsi="Calibri" w:cs="Calibri"/>
          <w:sz w:val="22"/>
        </w:rPr>
        <w:fldChar w:fldCharType="begin"/>
      </w:r>
      <w:r w:rsidRPr="00E755BC">
        <w:rPr>
          <w:rFonts w:ascii="Calibri" w:eastAsia="Calibri" w:hAnsi="Calibri" w:cs="Calibri"/>
          <w:sz w:val="22"/>
        </w:rPr>
        <w:instrText xml:space="preserve"> REF _Ref137921353 \h </w:instrText>
      </w:r>
      <w:r w:rsidRPr="00E755BC">
        <w:rPr>
          <w:rFonts w:ascii="Calibri" w:eastAsia="Calibri" w:hAnsi="Calibri" w:cs="Calibri"/>
          <w:sz w:val="22"/>
        </w:rPr>
      </w:r>
      <w:r w:rsidRPr="00E755BC">
        <w:rPr>
          <w:rFonts w:ascii="Calibri" w:eastAsia="Calibri" w:hAnsi="Calibri" w:cs="Calibri"/>
          <w:sz w:val="22"/>
        </w:rPr>
        <w:fldChar w:fldCharType="separate"/>
      </w:r>
      <w:r w:rsidR="00082187" w:rsidRPr="00E755BC">
        <w:t xml:space="preserve">Tabela </w:t>
      </w:r>
      <w:r w:rsidR="00082187">
        <w:rPr>
          <w:noProof/>
        </w:rPr>
        <w:t>5</w:t>
      </w:r>
      <w:r w:rsidRPr="00E755BC">
        <w:rPr>
          <w:rFonts w:ascii="Calibri" w:eastAsia="Calibri" w:hAnsi="Calibri" w:cs="Calibri"/>
          <w:sz w:val="22"/>
        </w:rPr>
        <w:fldChar w:fldCharType="end"/>
      </w:r>
      <w:r w:rsidRPr="00E755BC">
        <w:rPr>
          <w:rFonts w:ascii="Calibri" w:eastAsia="Calibri" w:hAnsi="Calibri" w:cs="Calibri"/>
          <w:sz w:val="22"/>
        </w:rPr>
        <w:t xml:space="preserve"> apresenta os custos associada para cada atividade apresentada na Estrutura Analítica de Projeto. </w:t>
      </w:r>
      <w:r w:rsidR="001F3E71">
        <w:rPr>
          <w:rFonts w:ascii="Calibri" w:eastAsia="Calibri" w:hAnsi="Calibri" w:cs="Calibri"/>
          <w:sz w:val="22"/>
        </w:rPr>
        <w:t>A</w:t>
      </w:r>
      <w:r w:rsidRPr="00E755BC">
        <w:rPr>
          <w:rFonts w:ascii="Calibri" w:eastAsia="Calibri" w:hAnsi="Calibri" w:cs="Calibri"/>
          <w:sz w:val="22"/>
        </w:rPr>
        <w:t xml:space="preserve"> Estrutura de Custos leva em consideração dois aspectos principais: o gasto com insumos e equipamento e as Horas Homem aproximadas para executar os pacotes de trabalho. Note-se que a estrutura de custos leva em consideração o orçamento global do projeto distribuído ao longo </w:t>
      </w:r>
      <w:r w:rsidR="00BF0FC6" w:rsidRPr="00E755BC">
        <w:rPr>
          <w:rFonts w:ascii="Calibri" w:eastAsia="Calibri" w:hAnsi="Calibri" w:cs="Calibri"/>
          <w:sz w:val="22"/>
        </w:rPr>
        <w:t>das atividades e tempo</w:t>
      </w:r>
      <w:r w:rsidRPr="00E755BC">
        <w:rPr>
          <w:rFonts w:ascii="Calibri" w:eastAsia="Calibri" w:hAnsi="Calibri" w:cs="Calibri"/>
          <w:sz w:val="22"/>
        </w:rPr>
        <w:t xml:space="preserve"> estimado</w:t>
      </w:r>
      <w:r w:rsidR="00BF0FC6" w:rsidRPr="00E755BC">
        <w:rPr>
          <w:rFonts w:ascii="Calibri" w:eastAsia="Calibri" w:hAnsi="Calibri" w:cs="Calibri"/>
          <w:sz w:val="22"/>
        </w:rPr>
        <w:t xml:space="preserve"> de acordo com</w:t>
      </w:r>
      <w:r w:rsidRPr="00E755BC">
        <w:rPr>
          <w:rFonts w:ascii="Calibri" w:eastAsia="Calibri" w:hAnsi="Calibri" w:cs="Calibri"/>
          <w:sz w:val="22"/>
        </w:rPr>
        <w:t xml:space="preserve"> cada atividade</w:t>
      </w:r>
      <w:r w:rsidR="0096297D">
        <w:rPr>
          <w:rFonts w:ascii="Calibri" w:eastAsia="Calibri" w:hAnsi="Calibri" w:cs="Calibri"/>
          <w:sz w:val="22"/>
        </w:rPr>
        <w:t xml:space="preserve"> prevista</w:t>
      </w:r>
      <w:r w:rsidRPr="00E755BC">
        <w:rPr>
          <w:rFonts w:ascii="Calibri" w:eastAsia="Calibri" w:hAnsi="Calibri" w:cs="Calibri"/>
          <w:sz w:val="22"/>
        </w:rPr>
        <w:t>.</w:t>
      </w:r>
    </w:p>
    <w:tbl>
      <w:tblPr>
        <w:tblStyle w:val="Tabelacomgrade"/>
        <w:tblW w:w="10877" w:type="dxa"/>
        <w:tblInd w:w="289" w:type="dxa"/>
        <w:tblLook w:val="04A0" w:firstRow="1" w:lastRow="0" w:firstColumn="1" w:lastColumn="0" w:noHBand="0" w:noVBand="1"/>
      </w:tblPr>
      <w:tblGrid>
        <w:gridCol w:w="10877"/>
      </w:tblGrid>
      <w:tr w:rsidR="00152DB1" w:rsidRPr="00E755BC" w14:paraId="5AC86103" w14:textId="77777777" w:rsidTr="00152DB1">
        <w:trPr>
          <w:trHeight w:val="3826"/>
        </w:trPr>
        <w:tc>
          <w:tcPr>
            <w:tcW w:w="10877" w:type="dxa"/>
          </w:tcPr>
          <w:p w14:paraId="08706466" w14:textId="6CFFB09E" w:rsidR="00152DB1" w:rsidRPr="00E755BC" w:rsidRDefault="00152DB1" w:rsidP="00660039">
            <w:pPr>
              <w:ind w:left="0"/>
              <w:rPr>
                <w:lang w:eastAsia="en-US"/>
              </w:rPr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2827912A" wp14:editId="1E6C8119">
                  <wp:extent cx="6765925" cy="2576946"/>
                  <wp:effectExtent l="0" t="0" r="0" b="0"/>
                  <wp:docPr id="50299728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99728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1911" cy="2602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DB1" w:rsidRPr="00E755BC" w14:paraId="028B2F9B" w14:textId="77777777" w:rsidTr="00152DB1">
        <w:trPr>
          <w:trHeight w:val="309"/>
        </w:trPr>
        <w:tc>
          <w:tcPr>
            <w:tcW w:w="10877" w:type="dxa"/>
          </w:tcPr>
          <w:p w14:paraId="543EA6A0" w14:textId="607E1A1C" w:rsidR="00152DB1" w:rsidRPr="00E755BC" w:rsidRDefault="00152DB1" w:rsidP="00660039">
            <w:pPr>
              <w:ind w:left="0"/>
              <w:rPr>
                <w:lang w:eastAsia="en-US"/>
              </w:rPr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60BC8846" wp14:editId="7D2B4E84">
                  <wp:extent cx="6764920" cy="2029691"/>
                  <wp:effectExtent l="0" t="0" r="0" b="8890"/>
                  <wp:docPr id="2438282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8282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554" cy="203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DB1" w:rsidRPr="00E755BC" w14:paraId="1D7DDAEA" w14:textId="77777777" w:rsidTr="00152DB1">
        <w:trPr>
          <w:trHeight w:val="298"/>
        </w:trPr>
        <w:tc>
          <w:tcPr>
            <w:tcW w:w="10877" w:type="dxa"/>
          </w:tcPr>
          <w:p w14:paraId="30ADFADE" w14:textId="19536F7C" w:rsidR="00152DB1" w:rsidRPr="00E755BC" w:rsidRDefault="00152DB1" w:rsidP="00660039">
            <w:pPr>
              <w:ind w:left="0"/>
              <w:rPr>
                <w:lang w:eastAsia="en-US"/>
              </w:rPr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30E89B4D" wp14:editId="771C909A">
                  <wp:extent cx="6753589" cy="1357745"/>
                  <wp:effectExtent l="0" t="0" r="0" b="0"/>
                  <wp:docPr id="74118166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181667" name=""/>
                          <pic:cNvPicPr/>
                        </pic:nvPicPr>
                        <pic:blipFill rotWithShape="1">
                          <a:blip r:embed="rId41"/>
                          <a:srcRect b="5765"/>
                          <a:stretch/>
                        </pic:blipFill>
                        <pic:spPr bwMode="auto">
                          <a:xfrm>
                            <a:off x="0" y="0"/>
                            <a:ext cx="6778249" cy="1362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DB1" w:rsidRPr="00E755BC" w14:paraId="4AC0FFCE" w14:textId="77777777" w:rsidTr="00152DB1">
        <w:trPr>
          <w:trHeight w:val="309"/>
        </w:trPr>
        <w:tc>
          <w:tcPr>
            <w:tcW w:w="10877" w:type="dxa"/>
          </w:tcPr>
          <w:p w14:paraId="0043F956" w14:textId="366B1E4F" w:rsidR="00152DB1" w:rsidRPr="00E755BC" w:rsidRDefault="00851F7C" w:rsidP="00152DB1">
            <w:pPr>
              <w:keepNext/>
              <w:ind w:left="0"/>
              <w:rPr>
                <w:lang w:eastAsia="en-US"/>
              </w:rPr>
            </w:pPr>
            <w:r w:rsidRPr="00851F7C">
              <w:rPr>
                <w:noProof/>
                <w:lang w:eastAsia="en-US"/>
              </w:rPr>
              <w:drawing>
                <wp:inline distT="0" distB="0" distL="0" distR="0" wp14:anchorId="46769EC8" wp14:editId="4FB62F94">
                  <wp:extent cx="6646545" cy="1353185"/>
                  <wp:effectExtent l="0" t="0" r="1905" b="0"/>
                  <wp:docPr id="95262225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622252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135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D060E7" w14:textId="0F075055" w:rsidR="00660039" w:rsidRPr="00E755BC" w:rsidRDefault="00152DB1" w:rsidP="00152DB1">
      <w:pPr>
        <w:pStyle w:val="Legenda"/>
      </w:pPr>
      <w:bookmarkStart w:id="47" w:name="_Ref137921353"/>
      <w:r w:rsidRPr="00E755BC">
        <w:t xml:space="preserve">Tabela </w:t>
      </w:r>
      <w:r w:rsidRPr="00E755BC">
        <w:fldChar w:fldCharType="begin"/>
      </w:r>
      <w:r w:rsidRPr="00E755BC">
        <w:instrText xml:space="preserve"> SEQ Tabela \* ARABIC </w:instrText>
      </w:r>
      <w:r w:rsidRPr="00E755BC">
        <w:fldChar w:fldCharType="separate"/>
      </w:r>
      <w:r w:rsidR="00082187">
        <w:rPr>
          <w:noProof/>
        </w:rPr>
        <w:t>5</w:t>
      </w:r>
      <w:r w:rsidRPr="00E755BC">
        <w:fldChar w:fldCharType="end"/>
      </w:r>
      <w:bookmarkEnd w:id="47"/>
    </w:p>
    <w:p w14:paraId="62F285DF" w14:textId="1B13C0B3" w:rsidR="004A136F" w:rsidRPr="00E755BC" w:rsidRDefault="004A136F" w:rsidP="004A136F">
      <w:r w:rsidRPr="00E755BC">
        <w:lastRenderedPageBreak/>
        <w:t xml:space="preserve">Na </w:t>
      </w:r>
      <w:r w:rsidR="00851F7C">
        <w:t xml:space="preserve">tabela 6 </w:t>
      </w:r>
      <w:r w:rsidRPr="00E755BC">
        <w:t xml:space="preserve">podemos ver planilha de custo </w:t>
      </w:r>
      <w:r w:rsidR="00C12B98">
        <w:t xml:space="preserve">e especificação </w:t>
      </w:r>
      <w:r w:rsidRPr="00E755BC">
        <w:t>de cada item comprado.</w:t>
      </w:r>
    </w:p>
    <w:tbl>
      <w:tblPr>
        <w:tblStyle w:val="Tabelacomgrade"/>
        <w:tblW w:w="0" w:type="auto"/>
        <w:tblInd w:w="289" w:type="dxa"/>
        <w:tblLook w:val="04A0" w:firstRow="1" w:lastRow="0" w:firstColumn="1" w:lastColumn="0" w:noHBand="0" w:noVBand="1"/>
      </w:tblPr>
      <w:tblGrid>
        <w:gridCol w:w="10168"/>
      </w:tblGrid>
      <w:tr w:rsidR="004A136F" w:rsidRPr="00E755BC" w14:paraId="29B46AE6" w14:textId="77777777" w:rsidTr="00851F7C">
        <w:tc>
          <w:tcPr>
            <w:tcW w:w="10168" w:type="dxa"/>
          </w:tcPr>
          <w:tbl>
            <w:tblPr>
              <w:tblW w:w="9942" w:type="dxa"/>
              <w:tblInd w:w="5" w:type="dxa"/>
              <w:tblCellMar>
                <w:top w:w="15" w:type="dxa"/>
                <w:left w:w="70" w:type="dxa"/>
                <w:bottom w:w="15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2385"/>
              <w:gridCol w:w="3041"/>
              <w:gridCol w:w="1369"/>
              <w:gridCol w:w="876"/>
              <w:gridCol w:w="1340"/>
              <w:gridCol w:w="931"/>
            </w:tblGrid>
            <w:tr w:rsidR="004A136F" w:rsidRPr="00CA2CE0" w14:paraId="1D2B2B4C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5A0FE2A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bookmarkStart w:id="48" w:name="Planilha1!B3:G39"/>
                  <w:bookmarkEnd w:id="48"/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ITENS</w:t>
                  </w:r>
                </w:p>
              </w:tc>
              <w:tc>
                <w:tcPr>
                  <w:tcW w:w="3041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2E76B07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DESCRIÇÃO</w:t>
                  </w:r>
                </w:p>
              </w:tc>
              <w:tc>
                <w:tcPr>
                  <w:tcW w:w="1369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1A5D1EA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VALOR UNITÁRIO</w:t>
                  </w:r>
                </w:p>
              </w:tc>
              <w:tc>
                <w:tcPr>
                  <w:tcW w:w="876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016E8AF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Unidade</w:t>
                  </w:r>
                </w:p>
              </w:tc>
              <w:tc>
                <w:tcPr>
                  <w:tcW w:w="1340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08D627C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QUANTIDADE</w:t>
                  </w:r>
                </w:p>
              </w:tc>
              <w:tc>
                <w:tcPr>
                  <w:tcW w:w="931" w:type="dxa"/>
                  <w:tcBorders>
                    <w:top w:val="single" w:sz="4" w:space="0" w:color="505050"/>
                    <w:left w:val="nil"/>
                    <w:bottom w:val="nil"/>
                    <w:right w:val="nil"/>
                  </w:tcBorders>
                  <w:shd w:val="clear" w:color="4472C4" w:fill="4472C4"/>
                  <w:noWrap/>
                  <w:vAlign w:val="bottom"/>
                  <w:hideMark/>
                </w:tcPr>
                <w:p w14:paraId="1AC1F04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b/>
                      <w:bCs/>
                      <w:color w:val="FFFFFF"/>
                      <w:sz w:val="18"/>
                      <w:szCs w:val="18"/>
                    </w:rPr>
                    <w:t>TOTAL</w:t>
                  </w:r>
                </w:p>
              </w:tc>
            </w:tr>
            <w:tr w:rsidR="004A136F" w:rsidRPr="00CA2CE0" w14:paraId="74BD120E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C28C27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Bomba centrífuga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2B9F64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12V 250mA 90ml/min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329370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R$ 38.61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F31D3A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5907C2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2F8255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R$ 38.61</w:t>
                  </w:r>
                </w:p>
              </w:tc>
            </w:tr>
            <w:tr w:rsidR="004A136F" w:rsidRPr="00CA2CE0" w14:paraId="0D46CEE4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46A9DA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Cabo elétrico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92F894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1,5mm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B15E2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R$10.00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276BCD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0374B7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455DE8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R$ 30.00</w:t>
                  </w:r>
                </w:p>
              </w:tc>
            </w:tr>
            <w:tr w:rsidR="004A136F" w:rsidRPr="00CA2CE0" w14:paraId="0D4F6E33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07BBF3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Cabo elétrico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664932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0,5mm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B6D182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3446EB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358B86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DA7114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R$ 15.00</w:t>
                  </w:r>
                </w:p>
              </w:tc>
            </w:tr>
            <w:tr w:rsidR="004A136F" w:rsidRPr="00CA2CE0" w14:paraId="3BF1EC26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B43490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Cantoneira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F56969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90° perfil 20mm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7DB3BE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R$ 11.58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094DC3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9D1DE2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6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344A81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R$ 69.48</w:t>
                  </w:r>
                </w:p>
              </w:tc>
            </w:tr>
            <w:tr w:rsidR="004A136F" w:rsidRPr="00CA2CE0" w14:paraId="78EB234D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AFD4D9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Cartão SD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2956C6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8Gb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96C4BC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R$10.00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AA449D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BB1A58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9291A8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R$ 10.00</w:t>
                  </w:r>
                </w:p>
              </w:tc>
            </w:tr>
            <w:tr w:rsidR="004A136F" w:rsidRPr="00CA2CE0" w14:paraId="39885F91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FB629A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Conexão de Topo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A6895B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90° de 3 vias perfil 20mm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943F07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R$ 7.48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6D939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C32FA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8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7086E9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R$ 59.84</w:t>
                  </w:r>
                </w:p>
              </w:tc>
            </w:tr>
            <w:tr w:rsidR="004A136F" w:rsidRPr="00CA2CE0" w14:paraId="7808C8EF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FC7120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Display LCD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30C1E1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16x2 I2C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2EA458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R$ 27.90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078F26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AF7338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880960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R$ 27.90</w:t>
                  </w:r>
                </w:p>
              </w:tc>
            </w:tr>
            <w:tr w:rsidR="004A136F" w:rsidRPr="00CA2CE0" w14:paraId="6C42294F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41167C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Estrutura de Madeira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AC7B10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760x560x1000mm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9DF7B6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R$35.00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D8D6BF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574BFB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AECDF5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R$ 35.00</w:t>
                  </w:r>
                </w:p>
              </w:tc>
            </w:tr>
            <w:tr w:rsidR="004A136F" w:rsidRPr="00CA2CE0" w14:paraId="62E69534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137A7D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Exaustor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F2E015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Cooler 12V 0,17A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2F5A56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4D7D2A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6B980A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58A3A2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R$ 15.00</w:t>
                  </w:r>
                </w:p>
              </w:tc>
            </w:tr>
            <w:tr w:rsidR="004A136F" w:rsidRPr="00CA2CE0" w14:paraId="543BD0F3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2F6E95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Filme plástico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561CB2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Refletivo isolante térmico 2,10x1,40m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3BC55C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R$16.90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B33009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EA995A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DE7BA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R$ 33.80</w:t>
                  </w:r>
                </w:p>
              </w:tc>
            </w:tr>
            <w:tr w:rsidR="004A136F" w:rsidRPr="00CA2CE0" w14:paraId="44B6E12F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5CBD51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Fonte de alimentação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7BAB2E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Bivolt Saída 5V 1,5A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06D9F0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R$20.00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879E2D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6FF7CF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26AC29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R$ 20.00</w:t>
                  </w:r>
                </w:p>
              </w:tc>
            </w:tr>
            <w:tr w:rsidR="004A136F" w:rsidRPr="00CA2CE0" w14:paraId="7C636FC1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6E99DDE" w14:textId="54CB8DFC" w:rsidR="004A136F" w:rsidRPr="00CA2CE0" w:rsidRDefault="00E755BC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Lâmpada</w:t>
                  </w:r>
                  <w:r w:rsidR="004A136F"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 Led Grow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B5A26A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18W Bivolt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C8A198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R$ 54.90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9014A3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8936D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0895B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R$ 54.90</w:t>
                  </w:r>
                </w:p>
              </w:tc>
            </w:tr>
            <w:tr w:rsidR="004A136F" w:rsidRPr="00CA2CE0" w14:paraId="563A2E55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DC331D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Mangueira 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45B6F7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PVC flexível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2CF7C0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CD5C59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009789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664DB3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R$ 32.00</w:t>
                  </w:r>
                </w:p>
              </w:tc>
            </w:tr>
            <w:tr w:rsidR="004A136F" w:rsidRPr="00CA2CE0" w14:paraId="050DC80C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111067E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Módulo Cartão SD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3D6F719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Leitor e gravador de Cartão SD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7764C7A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R$9.00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704C34C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36925BF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7DDDA5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R$ 9.00</w:t>
                  </w:r>
                </w:p>
              </w:tc>
            </w:tr>
            <w:tr w:rsidR="004A136F" w:rsidRPr="00CA2CE0" w14:paraId="38C1A865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CC02DA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Módulo Relé 2 Canais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3A5445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5v 220v/110v 10A Com Led para Arduino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63B155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R$16.10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3AFA2A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4006D1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F64CAB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R$ 48.30</w:t>
                  </w:r>
                </w:p>
              </w:tc>
            </w:tr>
            <w:tr w:rsidR="004A136F" w:rsidRPr="00CA2CE0" w14:paraId="6B61F612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66035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Módulo Sensor de Temperatura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C9AA92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DHT11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457E58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R$ 9.45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B0E4ED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EF2F77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0CE2B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R$ 9.45</w:t>
                  </w:r>
                </w:p>
              </w:tc>
            </w:tr>
            <w:tr w:rsidR="004A136F" w:rsidRPr="00CA2CE0" w14:paraId="11802D95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829F2D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Módulo Sensor de Umidade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C562E4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LM 393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13AEDA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R$ 10.36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CBCFE9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97E7F5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4E7890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R$ 10.36</w:t>
                  </w:r>
                </w:p>
              </w:tc>
            </w:tr>
            <w:tr w:rsidR="004A136F" w:rsidRPr="00CA2CE0" w14:paraId="7F60DB38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61596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Painel de controle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AAFF86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Abs á prova d'água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BD9203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R$50.00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3B5E2E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3CE9AB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81381A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R$ 50.00</w:t>
                  </w:r>
                </w:p>
              </w:tc>
            </w:tr>
            <w:tr w:rsidR="004A136F" w:rsidRPr="00CA2CE0" w14:paraId="1D50691D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1C6FC7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Parafuso Allen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9D0244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Sem Cabeça M4x5mm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10D1A8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R$ 0.45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EBF793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29B354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32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759063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R$ 14.40</w:t>
                  </w:r>
                </w:p>
              </w:tc>
            </w:tr>
            <w:tr w:rsidR="004A136F" w:rsidRPr="00CA2CE0" w14:paraId="2BE8DC6A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0DD3E0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Parafuso Allen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2A23B4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Sem Cabeça M5x5mm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4C8383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R$ 1.35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0210BF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D3E95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12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2AC028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R$ 16.20</w:t>
                  </w:r>
                </w:p>
              </w:tc>
            </w:tr>
            <w:tr w:rsidR="004A136F" w:rsidRPr="00CA2CE0" w14:paraId="6BD008C8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F5CA84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Perfil Estrutural 20x20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0B0502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Comprimento = 560mm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6FF05D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090BD2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BB4B6F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3.92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EDCE87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R$ 141.12</w:t>
                  </w:r>
                </w:p>
              </w:tc>
            </w:tr>
            <w:tr w:rsidR="004A136F" w:rsidRPr="00CA2CE0" w14:paraId="5A3DCAE2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6EDC6C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Perfil Estrutural 20x20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AEFD6A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Comprimento = 760mm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E0B738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85BE33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828F21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3.04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5DC949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R$ 109.44</w:t>
                  </w:r>
                </w:p>
              </w:tc>
            </w:tr>
            <w:tr w:rsidR="004A136F" w:rsidRPr="00CA2CE0" w14:paraId="19E01323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F9D325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Perfil Estrutural 20x20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CA21A1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Comprimento = 1000mm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1CEB07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R$ 36.00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154276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m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478B5B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5E1289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R$ 144.00</w:t>
                  </w:r>
                </w:p>
              </w:tc>
            </w:tr>
            <w:tr w:rsidR="004A136F" w:rsidRPr="00CA2CE0" w14:paraId="2EFDAA2C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44AE21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Placa acabamento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7D10F1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Plástico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A3C7A5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R$12.00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2E09A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A3673AF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4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00FD2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R$ 48.00</w:t>
                  </w:r>
                </w:p>
              </w:tc>
            </w:tr>
            <w:tr w:rsidR="004A136F" w:rsidRPr="00CA2CE0" w14:paraId="1A181349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476395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Plug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683ADC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Plug Macho 2p+t 10a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4ADA07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3F145B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A0CC44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6D23A6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R$ 15.00</w:t>
                  </w:r>
                </w:p>
              </w:tc>
            </w:tr>
            <w:tr w:rsidR="004A136F" w:rsidRPr="00CA2CE0" w14:paraId="046702F7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8A8870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Real </w:t>
                  </w:r>
                  <w:r w:rsidRPr="00CA2CE0">
                    <w:rPr>
                      <w:rFonts w:ascii="Calibri" w:hAnsi="Calibri" w:cs="Calibri"/>
                      <w:i/>
                      <w:iCs/>
                      <w:color w:val="000000"/>
                      <w:sz w:val="18"/>
                      <w:szCs w:val="18"/>
                    </w:rPr>
                    <w:t>Time Clock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450D12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DS3231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B7505E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R$27.00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36F8FD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EDCB5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29E0D0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R$ 27.00</w:t>
                  </w:r>
                </w:p>
              </w:tc>
            </w:tr>
            <w:tr w:rsidR="004A136F" w:rsidRPr="00CA2CE0" w14:paraId="7EA52FC4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EE9786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Régua Extensão Elétrica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DBCDA8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 metros / 3 entradas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117625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924E83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7ED77C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C19A39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R$ 15.00</w:t>
                  </w:r>
                </w:p>
              </w:tc>
            </w:tr>
            <w:tr w:rsidR="004A136F" w:rsidRPr="00CA2CE0" w14:paraId="11B12927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22266BAA" w14:textId="16B83506" w:rsidR="004A136F" w:rsidRPr="00CA2CE0" w:rsidRDefault="00E755BC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Reservatório</w:t>
                  </w:r>
                  <w:r w:rsidR="004A136F"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 de Água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36FD1D2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5L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2754CE3E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R$21.00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7B78EF4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6980269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4559139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R$ 21.00</w:t>
                  </w:r>
                </w:p>
              </w:tc>
            </w:tr>
            <w:tr w:rsidR="004A136F" w:rsidRPr="00CA2CE0" w14:paraId="67E6D311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548470F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Soquete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7EDBB1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220V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62F76F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R$5.00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5F497B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36CE5D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3B9BF2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R$ 5.00</w:t>
                  </w:r>
                </w:p>
              </w:tc>
            </w:tr>
            <w:tr w:rsidR="004A136F" w:rsidRPr="00CA2CE0" w14:paraId="6AC761FF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D3C313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Suporte Sustentação Placa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93885A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Impressão 3D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6C823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R$10.00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5CBEE9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B8DE24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16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2E0D7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R$ 160.00</w:t>
                  </w:r>
                </w:p>
              </w:tc>
            </w:tr>
            <w:tr w:rsidR="004A136F" w:rsidRPr="00CA2CE0" w14:paraId="18F078E7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E0776D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Terra para Plantio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7F66CBA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2kg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5A0A742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R$8.00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F3D48C0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0D1CA2F4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1EA41CC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R$ 8.00</w:t>
                  </w:r>
                </w:p>
              </w:tc>
            </w:tr>
            <w:tr w:rsidR="004A136F" w:rsidRPr="00CA2CE0" w14:paraId="1090DCEF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5C5AE66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i/>
                      <w:iCs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i/>
                      <w:iCs/>
                      <w:color w:val="000000"/>
                      <w:sz w:val="18"/>
                      <w:szCs w:val="18"/>
                    </w:rPr>
                    <w:t>Uno Wemos D1 Arduino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26459E8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Compatível com ESP32 Wifi+</w:t>
                  </w:r>
                  <w:r w:rsidRPr="00CA2CE0">
                    <w:rPr>
                      <w:rFonts w:ascii="Calibri" w:hAnsi="Calibri" w:cs="Calibri"/>
                      <w:i/>
                      <w:iCs/>
                      <w:color w:val="000000"/>
                      <w:sz w:val="18"/>
                      <w:szCs w:val="18"/>
                    </w:rPr>
                    <w:t>Bluetooth</w:t>
                  </w: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 xml:space="preserve"> 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57DFD28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R$46.00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409D2A7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8EA9DB"/>
                    <w:right w:val="nil"/>
                  </w:tcBorders>
                  <w:noWrap/>
                  <w:vAlign w:val="bottom"/>
                  <w:hideMark/>
                </w:tcPr>
                <w:p w14:paraId="6872D66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897BF4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R$ 46.00</w:t>
                  </w:r>
                </w:p>
              </w:tc>
            </w:tr>
            <w:tr w:rsidR="004A136F" w:rsidRPr="00CA2CE0" w14:paraId="3AFE614B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207878C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Vaso para Plantio</w:t>
                  </w: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48BDDD0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Capacidade de 1,5L</w:t>
                  </w: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6D54FFA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R$6.00</w:t>
                  </w: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069FC05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Pç</w:t>
                  </w:r>
                </w:p>
              </w:tc>
              <w:tc>
                <w:tcPr>
                  <w:tcW w:w="134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6CF60941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1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9E1F2" w:fill="D9E1F2"/>
                  <w:noWrap/>
                  <w:vAlign w:val="bottom"/>
                  <w:hideMark/>
                </w:tcPr>
                <w:p w14:paraId="35CE00B8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R$ 6.00</w:t>
                  </w:r>
                </w:p>
              </w:tc>
            </w:tr>
            <w:tr w:rsidR="004A136F" w:rsidRPr="00CA2CE0" w14:paraId="018A6C74" w14:textId="77777777" w:rsidTr="0096297D">
              <w:trPr>
                <w:trHeight w:val="300"/>
              </w:trPr>
              <w:tc>
                <w:tcPr>
                  <w:tcW w:w="2385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BE75AE7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</w:p>
              </w:tc>
              <w:tc>
                <w:tcPr>
                  <w:tcW w:w="304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9735E6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369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4FB7433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8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DA5927C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340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23F15D3D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93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2F2F2"/>
                  <w:noWrap/>
                  <w:vAlign w:val="center"/>
                  <w:hideMark/>
                </w:tcPr>
                <w:p w14:paraId="7D92BDDB" w14:textId="77777777" w:rsidR="004A136F" w:rsidRPr="00CA2CE0" w:rsidRDefault="004A136F" w:rsidP="004A136F">
                  <w:pPr>
                    <w:spacing w:before="0" w:beforeAutospacing="0" w:after="0" w:afterAutospacing="0"/>
                    <w:ind w:left="0"/>
                    <w:jc w:val="center"/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</w:pPr>
                  <w:r w:rsidRPr="00CA2CE0">
                    <w:rPr>
                      <w:rFonts w:ascii="Calibri" w:hAnsi="Calibri" w:cs="Calibri"/>
                      <w:color w:val="000000"/>
                      <w:sz w:val="18"/>
                      <w:szCs w:val="18"/>
                    </w:rPr>
                    <w:t>R$ 1,344.80</w:t>
                  </w:r>
                </w:p>
              </w:tc>
            </w:tr>
          </w:tbl>
          <w:p w14:paraId="21D2A944" w14:textId="77777777" w:rsidR="004A136F" w:rsidRPr="00E755BC" w:rsidRDefault="004A136F" w:rsidP="004A136F">
            <w:pPr>
              <w:ind w:left="0"/>
            </w:pPr>
          </w:p>
        </w:tc>
      </w:tr>
    </w:tbl>
    <w:p w14:paraId="353E5179" w14:textId="010CF529" w:rsidR="004A136F" w:rsidRPr="00E755BC" w:rsidRDefault="00851F7C" w:rsidP="00851F7C">
      <w:pPr>
        <w:pStyle w:val="Legenda"/>
      </w:pPr>
      <w:bookmarkStart w:id="49" w:name="_Ref137921791"/>
      <w:r w:rsidRPr="00E755BC">
        <w:t xml:space="preserve">Tabela </w:t>
      </w:r>
      <w:r w:rsidRPr="00E755BC">
        <w:fldChar w:fldCharType="begin"/>
      </w:r>
      <w:r w:rsidRPr="00E755BC">
        <w:instrText xml:space="preserve"> SEQ Tabela \* ARABIC </w:instrText>
      </w:r>
      <w:r w:rsidRPr="00E755BC">
        <w:fldChar w:fldCharType="separate"/>
      </w:r>
      <w:r w:rsidR="00082187">
        <w:rPr>
          <w:noProof/>
        </w:rPr>
        <w:t>6</w:t>
      </w:r>
      <w:r w:rsidRPr="00E755BC">
        <w:fldChar w:fldCharType="end"/>
      </w:r>
      <w:bookmarkEnd w:id="49"/>
    </w:p>
    <w:p w14:paraId="2FC7FFD5" w14:textId="1A6B4D89" w:rsidR="00AB4DD4" w:rsidRPr="00E755BC" w:rsidRDefault="00E7238F" w:rsidP="00AB4DD4">
      <w:pPr>
        <w:pStyle w:val="Ttulo2"/>
        <w:rPr>
          <w:ins w:id="50" w:author="EDUARDO EUGENIO RODRIGUES DE ALMEIDA" w:date="2023-05-08T08:45:00Z"/>
          <w:lang w:val="pt-BR"/>
        </w:rPr>
      </w:pPr>
      <w:bookmarkStart w:id="51" w:name="_Toc138326214"/>
      <w:ins w:id="52" w:author="EDUARDO EUGENIO RODRIGUES DE ALMEIDA" w:date="2023-05-08T08:45:00Z">
        <w:r w:rsidRPr="00E755BC">
          <w:rPr>
            <w:lang w:val="pt-BR"/>
          </w:rPr>
          <w:lastRenderedPageBreak/>
          <w:t>FABRICAÇÃO E MONTAGEM</w:t>
        </w:r>
        <w:bookmarkEnd w:id="51"/>
      </w:ins>
    </w:p>
    <w:p w14:paraId="20E3BAC0" w14:textId="21752C77" w:rsidR="00E7238F" w:rsidRPr="00E755BC" w:rsidRDefault="00E7238F" w:rsidP="00E7238F">
      <w:pPr>
        <w:pStyle w:val="Ttulo3"/>
        <w:rPr>
          <w:ins w:id="53" w:author="EDUARDO EUGENIO RODRIGUES DE ALMEIDA" w:date="2023-05-08T08:45:00Z"/>
          <w:lang w:val="pt-BR"/>
        </w:rPr>
      </w:pPr>
      <w:bookmarkStart w:id="54" w:name="_Toc138326215"/>
      <w:ins w:id="55" w:author="EDUARDO EUGENIO RODRIGUES DE ALMEIDA" w:date="2023-05-08T08:45:00Z">
        <w:r w:rsidRPr="00E755BC">
          <w:rPr>
            <w:lang w:val="pt-BR"/>
          </w:rPr>
          <w:t>MONTAGEM</w:t>
        </w:r>
      </w:ins>
      <w:r w:rsidR="00465258" w:rsidRPr="00E755BC">
        <w:rPr>
          <w:lang w:val="pt-BR"/>
        </w:rPr>
        <w:t xml:space="preserve"> DA ESTRUTURA</w:t>
      </w:r>
      <w:bookmarkEnd w:id="54"/>
    </w:p>
    <w:p w14:paraId="552126DE" w14:textId="3985C140" w:rsidR="00E7238F" w:rsidRPr="00E755BC" w:rsidRDefault="00E7238F" w:rsidP="007A345F">
      <w:pPr>
        <w:jc w:val="both"/>
        <w:rPr>
          <w:lang w:eastAsia="en-US"/>
        </w:rPr>
      </w:pPr>
      <w:ins w:id="56" w:author="EDUARDO EUGENIO RODRIGUES DE ALMEIDA" w:date="2023-05-08T08:45:00Z">
        <w:r w:rsidRPr="00E755BC">
          <w:rPr>
            <w:lang w:eastAsia="en-US"/>
          </w:rPr>
          <w:t>A montagem do primeiro protótipo teve</w:t>
        </w:r>
      </w:ins>
      <w:r w:rsidR="003E202A" w:rsidRPr="00E755BC">
        <w:rPr>
          <w:lang w:eastAsia="en-US"/>
        </w:rPr>
        <w:t xml:space="preserve"> seu </w:t>
      </w:r>
      <w:r w:rsidR="004873F0" w:rsidRPr="00E755BC">
        <w:rPr>
          <w:lang w:eastAsia="en-US"/>
        </w:rPr>
        <w:t>i</w:t>
      </w:r>
      <w:r w:rsidR="003E202A" w:rsidRPr="00E755BC">
        <w:rPr>
          <w:lang w:eastAsia="en-US"/>
        </w:rPr>
        <w:t>n</w:t>
      </w:r>
      <w:r w:rsidR="004873F0" w:rsidRPr="00E755BC">
        <w:rPr>
          <w:lang w:eastAsia="en-US"/>
        </w:rPr>
        <w:t>í</w:t>
      </w:r>
      <w:r w:rsidR="003E202A" w:rsidRPr="00E755BC">
        <w:rPr>
          <w:lang w:eastAsia="en-US"/>
        </w:rPr>
        <w:t>cio durante a Terceira spr</w:t>
      </w:r>
      <w:r w:rsidR="00516A4E" w:rsidRPr="00E755BC">
        <w:rPr>
          <w:lang w:eastAsia="en-US"/>
        </w:rPr>
        <w:t>int. Para a montage</w:t>
      </w:r>
      <w:r w:rsidR="002306DE" w:rsidRPr="00E755BC">
        <w:rPr>
          <w:lang w:eastAsia="en-US"/>
        </w:rPr>
        <w:t>m</w:t>
      </w:r>
      <w:r w:rsidR="00516A4E" w:rsidRPr="00E755BC">
        <w:rPr>
          <w:lang w:eastAsia="en-US"/>
        </w:rPr>
        <w:t xml:space="preserve"> da estrutura</w:t>
      </w:r>
      <w:r w:rsidR="007A345F" w:rsidRPr="00E755BC">
        <w:rPr>
          <w:lang w:eastAsia="en-US"/>
        </w:rPr>
        <w:t xml:space="preserve">, </w:t>
      </w:r>
      <w:r w:rsidR="00516A4E" w:rsidRPr="00E755BC">
        <w:rPr>
          <w:lang w:eastAsia="en-US"/>
        </w:rPr>
        <w:t>foram necessários os seguintes materia</w:t>
      </w:r>
      <w:r w:rsidR="003B5AFC" w:rsidRPr="00E755BC">
        <w:rPr>
          <w:lang w:eastAsia="en-US"/>
        </w:rPr>
        <w:t>i</w:t>
      </w:r>
      <w:r w:rsidR="00516A4E" w:rsidRPr="00E755BC">
        <w:rPr>
          <w:lang w:eastAsia="en-US"/>
        </w:rPr>
        <w:t>s:</w:t>
      </w:r>
    </w:p>
    <w:p w14:paraId="0FFDCD8E" w14:textId="741641DD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Perfil estrutural de alumínio 20x20x560mm (7);</w:t>
      </w:r>
    </w:p>
    <w:p w14:paraId="52B0949A" w14:textId="1A9C68FF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Perfil estrutural de alumínio 20x20x760mm (4);</w:t>
      </w:r>
    </w:p>
    <w:p w14:paraId="6CE22F37" w14:textId="2C33EA9A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Perfil estrutural de alumínio 20x20x1000mm (4);</w:t>
      </w:r>
    </w:p>
    <w:p w14:paraId="5EBBEC43" w14:textId="11DBEC6B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Parafuso Allen sem cabeça M4X5mm (32);</w:t>
      </w:r>
    </w:p>
    <w:p w14:paraId="3D097C8B" w14:textId="43FF538E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Parafuso Allen sem cabeça M5x5mm (12);</w:t>
      </w:r>
    </w:p>
    <w:p w14:paraId="35354FB2" w14:textId="7C998584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Conexão de topo (8);</w:t>
      </w:r>
    </w:p>
    <w:p w14:paraId="28A41A5B" w14:textId="7D3CD959" w:rsidR="00516A4E" w:rsidRPr="00E755BC" w:rsidRDefault="00516A4E" w:rsidP="00516A4E">
      <w:pPr>
        <w:pStyle w:val="PargrafodaLista"/>
        <w:numPr>
          <w:ilvl w:val="0"/>
          <w:numId w:val="36"/>
        </w:numPr>
      </w:pPr>
      <w:r w:rsidRPr="00E755BC">
        <w:t>Cantoneira 90° perfil 20mm (6).</w:t>
      </w:r>
    </w:p>
    <w:p w14:paraId="4E32A61A" w14:textId="3982E2E5" w:rsidR="00BA7DCD" w:rsidRPr="00E755BC" w:rsidRDefault="007A345F" w:rsidP="00AD4388">
      <w:pPr>
        <w:jc w:val="both"/>
      </w:pPr>
      <w:r w:rsidRPr="00E755BC">
        <w:t>Em um</w:t>
      </w:r>
      <w:r w:rsidR="00BA7DCD" w:rsidRPr="00E755BC">
        <w:t xml:space="preserve"> primeiro momento a base da estrutura possuiria um espaçamento de 24mm para um preenchimento em madeira (</w:t>
      </w:r>
      <w:r w:rsidR="00BA7DCD" w:rsidRPr="00E755BC">
        <w:fldChar w:fldCharType="begin"/>
      </w:r>
      <w:r w:rsidR="00BA7DCD" w:rsidRPr="00E755BC">
        <w:instrText xml:space="preserve"> REF _Ref134429860 \h </w:instrText>
      </w:r>
      <w:r w:rsidRPr="00E755BC">
        <w:instrText xml:space="preserve"> \* MERGEFORMAT </w:instrText>
      </w:r>
      <w:r w:rsidR="00BA7DCD" w:rsidRPr="00E755BC">
        <w:fldChar w:fldCharType="separate"/>
      </w:r>
      <w:r w:rsidR="00082187" w:rsidRPr="00E755BC">
        <w:t xml:space="preserve">Figura </w:t>
      </w:r>
      <w:r w:rsidR="00082187">
        <w:rPr>
          <w:noProof/>
        </w:rPr>
        <w:t>4</w:t>
      </w:r>
      <w:r w:rsidR="00BA7DCD" w:rsidRPr="00E755BC">
        <w:fldChar w:fldCharType="end"/>
      </w:r>
      <w:r w:rsidR="00BA7DCD" w:rsidRPr="00E755BC">
        <w:t>), mas após uma reunião com a equipe e revisão de recurso</w:t>
      </w:r>
      <w:r w:rsidR="009C1700" w:rsidRPr="00E755BC">
        <w:t>s</w:t>
      </w:r>
      <w:r w:rsidR="00BA7DCD" w:rsidRPr="00E755BC">
        <w:t xml:space="preserve">, foi optado por dois perfis de madeira </w:t>
      </w:r>
      <w:r w:rsidR="00AD4388">
        <w:t xml:space="preserve">reciclados </w:t>
      </w:r>
      <w:r w:rsidR="00BA7DCD" w:rsidRPr="00E755BC">
        <w:t>que sobrepõem os espaçamentos</w:t>
      </w:r>
    </w:p>
    <w:p w14:paraId="49AF662A" w14:textId="26EC3119" w:rsidR="00175F16" w:rsidRPr="00E755BC" w:rsidRDefault="00175F16" w:rsidP="00516A4E"/>
    <w:tbl>
      <w:tblPr>
        <w:tblStyle w:val="Tabelacomgrade"/>
        <w:tblW w:w="10391" w:type="dxa"/>
        <w:tblInd w:w="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46"/>
        <w:gridCol w:w="5345"/>
      </w:tblGrid>
      <w:tr w:rsidR="00BA7DCD" w:rsidRPr="00E755BC" w14:paraId="44DCC893" w14:textId="77777777" w:rsidTr="00AB4DD4">
        <w:trPr>
          <w:trHeight w:val="2030"/>
        </w:trPr>
        <w:tc>
          <w:tcPr>
            <w:tcW w:w="5046" w:type="dxa"/>
          </w:tcPr>
          <w:p w14:paraId="5873AD2A" w14:textId="77777777" w:rsidR="00175F16" w:rsidRPr="00E755BC" w:rsidRDefault="00175F16" w:rsidP="00175F16">
            <w:pPr>
              <w:keepNext/>
              <w:ind w:left="0"/>
              <w:jc w:val="center"/>
            </w:pPr>
            <w:r w:rsidRPr="00E755BC">
              <w:rPr>
                <w:noProof/>
              </w:rPr>
              <w:drawing>
                <wp:inline distT="0" distB="0" distL="0" distR="0" wp14:anchorId="4BF508CC" wp14:editId="5AEE1D0A">
                  <wp:extent cx="2743200" cy="2893150"/>
                  <wp:effectExtent l="0" t="0" r="0" b="2540"/>
                  <wp:docPr id="8" name="Imagem 8" descr="C:\Users\Fatec\AppData\Local\Microsoft\Windows\INetCache\Content.MSO\9E158A3D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Fatec\AppData\Local\Microsoft\Windows\INetCache\Content.MSO\9E158A3D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433" cy="2906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5345B3" w14:textId="7B19F7F2" w:rsidR="00175F16" w:rsidRPr="00E755BC" w:rsidRDefault="00175F16" w:rsidP="00175F16">
            <w:pPr>
              <w:pStyle w:val="Legenda"/>
            </w:pPr>
            <w:bookmarkStart w:id="57" w:name="_Ref134429860"/>
            <w:r w:rsidRPr="00E755BC">
              <w:t>Figur</w:t>
            </w:r>
            <w:r w:rsidR="00696CED" w:rsidRPr="00E755BC">
              <w:t>a</w:t>
            </w:r>
            <w:r w:rsidRPr="00E755BC">
              <w:t xml:space="preserve">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4</w:t>
            </w:r>
            <w:r w:rsidRPr="00E755BC">
              <w:fldChar w:fldCharType="end"/>
            </w:r>
            <w:bookmarkEnd w:id="57"/>
          </w:p>
        </w:tc>
        <w:tc>
          <w:tcPr>
            <w:tcW w:w="5345" w:type="dxa"/>
          </w:tcPr>
          <w:p w14:paraId="4F40C0F9" w14:textId="32C72070" w:rsidR="00175F16" w:rsidRPr="00E755BC" w:rsidRDefault="00BA7DCD" w:rsidP="00175F16">
            <w:pPr>
              <w:keepNext/>
              <w:ind w:left="0"/>
              <w:jc w:val="center"/>
            </w:pPr>
            <w:r w:rsidRPr="00E755BC">
              <w:rPr>
                <w:noProof/>
              </w:rPr>
              <w:drawing>
                <wp:inline distT="0" distB="0" distL="0" distR="0" wp14:anchorId="1C342BFA" wp14:editId="76ED902E">
                  <wp:extent cx="2912533" cy="2888931"/>
                  <wp:effectExtent l="0" t="0" r="2540" b="6985"/>
                  <wp:docPr id="615556445" name="Imagem 615556445" descr="Mí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í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2062" cy="2898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5A5F7" w14:textId="65B79388" w:rsidR="00175F16" w:rsidRPr="00E755BC" w:rsidRDefault="00175F16" w:rsidP="00175F16">
            <w:pPr>
              <w:pStyle w:val="Legenda"/>
            </w:pPr>
            <w:bookmarkStart w:id="58" w:name="_Ref134429978"/>
            <w:r w:rsidRPr="00E755BC">
              <w:t>Figur</w:t>
            </w:r>
            <w:r w:rsidR="00696CED" w:rsidRPr="00E755BC">
              <w:t>a</w:t>
            </w:r>
            <w:r w:rsidRPr="00E755BC">
              <w:t xml:space="preserve">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5</w:t>
            </w:r>
            <w:r w:rsidRPr="00E755BC">
              <w:fldChar w:fldCharType="end"/>
            </w:r>
            <w:bookmarkEnd w:id="58"/>
          </w:p>
        </w:tc>
      </w:tr>
      <w:tr w:rsidR="00BA7DCD" w:rsidRPr="00E755BC" w14:paraId="1A9295C8" w14:textId="77777777" w:rsidTr="00AB4DD4">
        <w:trPr>
          <w:trHeight w:val="836"/>
        </w:trPr>
        <w:tc>
          <w:tcPr>
            <w:tcW w:w="5046" w:type="dxa"/>
          </w:tcPr>
          <w:p w14:paraId="7D6E53A5" w14:textId="77777777" w:rsidR="00BA7DCD" w:rsidRPr="00E755BC" w:rsidRDefault="00BA7DCD" w:rsidP="00BA7DCD"/>
          <w:p w14:paraId="3443AD8E" w14:textId="77777777" w:rsidR="00BA7DCD" w:rsidRPr="00E755BC" w:rsidRDefault="00BA7DCD" w:rsidP="00BA7DCD">
            <w:pPr>
              <w:rPr>
                <w:noProof/>
              </w:rPr>
            </w:pPr>
          </w:p>
        </w:tc>
        <w:tc>
          <w:tcPr>
            <w:tcW w:w="5345" w:type="dxa"/>
          </w:tcPr>
          <w:p w14:paraId="2365FC73" w14:textId="77777777" w:rsidR="00BA7DCD" w:rsidRPr="00E755BC" w:rsidRDefault="00BA7DCD" w:rsidP="00175F16">
            <w:pPr>
              <w:keepNext/>
              <w:ind w:left="0"/>
              <w:jc w:val="center"/>
              <w:rPr>
                <w:noProof/>
              </w:rPr>
            </w:pPr>
          </w:p>
        </w:tc>
      </w:tr>
    </w:tbl>
    <w:p w14:paraId="2533F3E3" w14:textId="335EA51A" w:rsidR="00BA7DCD" w:rsidRPr="00E755BC" w:rsidRDefault="00BA7DCD" w:rsidP="007A345F">
      <w:pPr>
        <w:jc w:val="both"/>
      </w:pPr>
      <w:r w:rsidRPr="00E755BC">
        <w:t xml:space="preserve">Após seguir todos os processos a montagem da estrutura foi concluída </w:t>
      </w:r>
      <w:r w:rsidR="00E932D2" w:rsidRPr="00E755BC">
        <w:t>(</w:t>
      </w:r>
      <w:r w:rsidR="00E932D2" w:rsidRPr="00E755BC">
        <w:fldChar w:fldCharType="begin"/>
      </w:r>
      <w:r w:rsidR="00E932D2" w:rsidRPr="00E755BC">
        <w:instrText xml:space="preserve"> REF _Ref134600453 \h </w:instrText>
      </w:r>
      <w:r w:rsidR="007A345F" w:rsidRPr="00E755BC">
        <w:instrText xml:space="preserve"> \* MERGEFORMAT </w:instrText>
      </w:r>
      <w:r w:rsidR="00E932D2" w:rsidRPr="00E755BC">
        <w:fldChar w:fldCharType="separate"/>
      </w:r>
      <w:r w:rsidR="00082187" w:rsidRPr="00E755BC">
        <w:t>Figur</w:t>
      </w:r>
      <w:r w:rsidR="00082187">
        <w:t>a</w:t>
      </w:r>
      <w:r w:rsidR="00082187" w:rsidRPr="00E755BC">
        <w:t xml:space="preserve"> </w:t>
      </w:r>
      <w:r w:rsidR="00082187">
        <w:rPr>
          <w:noProof/>
        </w:rPr>
        <w:t>6</w:t>
      </w:r>
      <w:r w:rsidR="00E932D2" w:rsidRPr="00E755BC">
        <w:fldChar w:fldCharType="end"/>
      </w:r>
      <w:r w:rsidR="00E932D2" w:rsidRPr="00E755BC">
        <w:t xml:space="preserve">) </w:t>
      </w:r>
      <w:r w:rsidR="00AD4388">
        <w:t>e foi aprovada</w:t>
      </w:r>
      <w:r w:rsidRPr="00E755BC">
        <w:t xml:space="preserve"> para a execução dos próximos passos.</w:t>
      </w:r>
    </w:p>
    <w:p w14:paraId="76FAEFD9" w14:textId="77777777" w:rsidR="00BA7DCD" w:rsidRPr="00E755BC" w:rsidRDefault="00BA7DCD" w:rsidP="00BA7DCD">
      <w:pPr>
        <w:keepNext/>
        <w:jc w:val="center"/>
      </w:pPr>
      <w:r w:rsidRPr="00E755BC">
        <w:rPr>
          <w:noProof/>
        </w:rPr>
        <w:lastRenderedPageBreak/>
        <w:drawing>
          <wp:inline distT="0" distB="0" distL="0" distR="0" wp14:anchorId="30EAF064" wp14:editId="754EAD37">
            <wp:extent cx="2667000" cy="2682959"/>
            <wp:effectExtent l="0" t="0" r="0" b="3175"/>
            <wp:docPr id="1682702763" name="Imagem 1" descr="Mí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ídia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120" cy="2685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9D8C" w14:textId="2C446838" w:rsidR="00BA7DCD" w:rsidRPr="00E755BC" w:rsidRDefault="00BA7DCD" w:rsidP="00BA7DCD">
      <w:pPr>
        <w:pStyle w:val="Legenda"/>
      </w:pPr>
      <w:bookmarkStart w:id="59" w:name="_Ref134600453"/>
      <w:r w:rsidRPr="00E755BC">
        <w:t>Figur</w:t>
      </w:r>
      <w:r w:rsidR="00AD4388">
        <w:t>a</w:t>
      </w:r>
      <w:r w:rsidRPr="00E755BC">
        <w:t xml:space="preserve">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6</w:t>
      </w:r>
      <w:r w:rsidRPr="00E755BC">
        <w:fldChar w:fldCharType="end"/>
      </w:r>
      <w:bookmarkEnd w:id="59"/>
    </w:p>
    <w:p w14:paraId="44565396" w14:textId="1BE749D2" w:rsidR="00465258" w:rsidRPr="00E755BC" w:rsidRDefault="00921414" w:rsidP="003B5AFC">
      <w:pPr>
        <w:pStyle w:val="Ttulo3"/>
        <w:rPr>
          <w:lang w:val="pt-BR"/>
        </w:rPr>
      </w:pPr>
      <w:bookmarkStart w:id="60" w:name="_Toc138326216"/>
      <w:r w:rsidRPr="00E755BC">
        <w:rPr>
          <w:lang w:val="pt-BR"/>
        </w:rPr>
        <w:t>PLÁSTICO REFLETIVO</w:t>
      </w:r>
      <w:bookmarkEnd w:id="60"/>
    </w:p>
    <w:p w14:paraId="7155D1C6" w14:textId="75E2FF9D" w:rsidR="00352306" w:rsidRPr="00E755BC" w:rsidRDefault="00C3460E" w:rsidP="00C3460E">
      <w:pPr>
        <w:jc w:val="both"/>
      </w:pPr>
      <w:r>
        <w:t>Para</w:t>
      </w:r>
      <w:r w:rsidR="005E0818" w:rsidRPr="00E755BC">
        <w:t xml:space="preserve"> maior aproveitamento da </w:t>
      </w:r>
      <w:r>
        <w:t>luminosidade da lâmpada</w:t>
      </w:r>
      <w:r w:rsidR="005E0818" w:rsidRPr="00E755BC">
        <w:t xml:space="preserve"> LED GROW</w:t>
      </w:r>
      <w:r w:rsidR="00921414" w:rsidRPr="00E755BC">
        <w:t xml:space="preserve">, </w:t>
      </w:r>
      <w:r>
        <w:t>foi verificado</w:t>
      </w:r>
      <w:r w:rsidR="00921414" w:rsidRPr="00E755BC">
        <w:t xml:space="preserve"> a necessidade de desenvolvimento de um</w:t>
      </w:r>
      <w:r w:rsidR="005E0818" w:rsidRPr="00E755BC">
        <w:t>a estrutura refletiva</w:t>
      </w:r>
      <w:r>
        <w:t xml:space="preserve"> na parte</w:t>
      </w:r>
      <w:r w:rsidR="005E0818" w:rsidRPr="00E755BC">
        <w:t xml:space="preserve"> interna</w:t>
      </w:r>
      <w:r>
        <w:t xml:space="preserve"> da câmara</w:t>
      </w:r>
      <w:r w:rsidR="00921414" w:rsidRPr="00E755BC">
        <w:t xml:space="preserve">. </w:t>
      </w:r>
      <w:r w:rsidR="005E0818" w:rsidRPr="00E755BC">
        <w:t>Foi escolhid</w:t>
      </w:r>
      <w:r>
        <w:t>o</w:t>
      </w:r>
      <w:r w:rsidR="005E0818" w:rsidRPr="00E755BC">
        <w:t xml:space="preserve"> a</w:t>
      </w:r>
      <w:r w:rsidR="00921414" w:rsidRPr="00E755BC">
        <w:t xml:space="preserve"> opção </w:t>
      </w:r>
      <w:r w:rsidR="005E0818" w:rsidRPr="00E755BC">
        <w:t>de</w:t>
      </w:r>
      <w:r w:rsidR="00921414" w:rsidRPr="00E755BC">
        <w:t xml:space="preserve"> revestir a estrutura com um </w:t>
      </w:r>
      <w:r w:rsidR="005E0818" w:rsidRPr="00E755BC">
        <w:t>f</w:t>
      </w:r>
      <w:r w:rsidR="00921414" w:rsidRPr="00E755BC">
        <w:t>ilme plástico refletivo</w:t>
      </w:r>
      <w:r w:rsidR="009F6A2A" w:rsidRPr="00E755BC">
        <w:t xml:space="preserve"> (</w:t>
      </w:r>
      <w:r w:rsidR="009F6A2A" w:rsidRPr="00E755BC">
        <w:fldChar w:fldCharType="begin"/>
      </w:r>
      <w:r w:rsidR="009F6A2A" w:rsidRPr="00E755BC">
        <w:instrText xml:space="preserve"> REF _Ref134603528 \h </w:instrText>
      </w:r>
      <w:r w:rsidR="007A345F" w:rsidRPr="00E755BC">
        <w:instrText xml:space="preserve"> \* MERGEFORMAT </w:instrText>
      </w:r>
      <w:r w:rsidR="009F6A2A" w:rsidRPr="00E755BC">
        <w:fldChar w:fldCharType="separate"/>
      </w:r>
      <w:r w:rsidR="00082187" w:rsidRPr="00E755BC">
        <w:t xml:space="preserve">Figura </w:t>
      </w:r>
      <w:r w:rsidR="00082187">
        <w:rPr>
          <w:noProof/>
        </w:rPr>
        <w:t>7</w:t>
      </w:r>
      <w:r w:rsidR="009F6A2A" w:rsidRPr="00E755BC">
        <w:fldChar w:fldCharType="end"/>
      </w:r>
      <w:r w:rsidR="009F6A2A" w:rsidRPr="00E755BC">
        <w:t>)</w:t>
      </w:r>
      <w:r w:rsidR="005E0818" w:rsidRPr="00E755BC">
        <w:t xml:space="preserve">, </w:t>
      </w:r>
      <w:r w:rsidR="00540D8E" w:rsidRPr="00E755BC">
        <w:rPr>
          <w:rStyle w:val="a-list-item"/>
          <w:color w:val="0F1111"/>
        </w:rPr>
        <w:t>i</w:t>
      </w:r>
      <w:r w:rsidR="00352306" w:rsidRPr="00E755BC">
        <w:rPr>
          <w:rStyle w:val="a-list-item"/>
          <w:color w:val="0F1111"/>
        </w:rPr>
        <w:t xml:space="preserve">deal para </w:t>
      </w:r>
      <w:r w:rsidR="004873F0" w:rsidRPr="00E755BC">
        <w:rPr>
          <w:rStyle w:val="a-list-item"/>
          <w:color w:val="0F1111"/>
        </w:rPr>
        <w:t xml:space="preserve">revestir </w:t>
      </w:r>
      <w:r w:rsidR="00352306" w:rsidRPr="00E755BC">
        <w:rPr>
          <w:rStyle w:val="a-list-item"/>
          <w:color w:val="0F1111"/>
        </w:rPr>
        <w:t>a parede, teto e pisos de uma área de cultivo, a fim de melhorar a reflexão e distribuição da luz,</w:t>
      </w:r>
      <w:r w:rsidR="00352306" w:rsidRPr="00E755BC">
        <w:rPr>
          <w:color w:val="0F1111"/>
          <w:shd w:val="clear" w:color="auto" w:fill="FFFFFF"/>
        </w:rPr>
        <w:t xml:space="preserve"> </w:t>
      </w:r>
      <w:r>
        <w:rPr>
          <w:color w:val="0F1111"/>
          <w:shd w:val="clear" w:color="auto" w:fill="FFFFFF"/>
        </w:rPr>
        <w:t>um recurso de</w:t>
      </w:r>
      <w:r w:rsidR="00352306" w:rsidRPr="00E755BC">
        <w:rPr>
          <w:color w:val="0F1111"/>
          <w:shd w:val="clear" w:color="auto" w:fill="FFFFFF"/>
        </w:rPr>
        <w:t xml:space="preserve"> uso em jardim ou estufa para </w:t>
      </w:r>
      <w:r>
        <w:rPr>
          <w:color w:val="0F1111"/>
          <w:shd w:val="clear" w:color="auto" w:fill="FFFFFF"/>
        </w:rPr>
        <w:t xml:space="preserve">melhor aproveitamento auxiliando </w:t>
      </w:r>
      <w:r w:rsidR="00352306" w:rsidRPr="00E755BC">
        <w:rPr>
          <w:color w:val="0F1111"/>
          <w:shd w:val="clear" w:color="auto" w:fill="FFFFFF"/>
        </w:rPr>
        <w:t>o crescimento das plantas</w:t>
      </w:r>
      <w:r w:rsidR="004873F0" w:rsidRPr="00E755BC">
        <w:rPr>
          <w:color w:val="0F1111"/>
        </w:rPr>
        <w:t>. Para fixar o plástico refletivo, foi realizad</w:t>
      </w:r>
      <w:r>
        <w:rPr>
          <w:color w:val="0F1111"/>
        </w:rPr>
        <w:t>o</w:t>
      </w:r>
      <w:r w:rsidR="004873F0" w:rsidRPr="00E755BC">
        <w:rPr>
          <w:color w:val="0F1111"/>
        </w:rPr>
        <w:t xml:space="preserve"> a união </w:t>
      </w:r>
      <w:r>
        <w:rPr>
          <w:color w:val="0F1111"/>
        </w:rPr>
        <w:t>com</w:t>
      </w:r>
      <w:r w:rsidR="005E0818" w:rsidRPr="00E755BC">
        <w:rPr>
          <w:color w:val="0F1111"/>
        </w:rPr>
        <w:t xml:space="preserve"> fita dupla face </w:t>
      </w:r>
      <w:r>
        <w:rPr>
          <w:color w:val="0F1111"/>
        </w:rPr>
        <w:t>n</w:t>
      </w:r>
      <w:r w:rsidR="005E0818" w:rsidRPr="00E755BC">
        <w:rPr>
          <w:color w:val="0F1111"/>
        </w:rPr>
        <w:t>a</w:t>
      </w:r>
      <w:r w:rsidR="00540D8E" w:rsidRPr="00E755BC">
        <w:rPr>
          <w:color w:val="0F1111"/>
        </w:rPr>
        <w:t xml:space="preserve"> placa </w:t>
      </w:r>
      <w:r w:rsidR="005E0818" w:rsidRPr="00E755BC">
        <w:rPr>
          <w:color w:val="0F1111"/>
        </w:rPr>
        <w:t>de polietileno</w:t>
      </w:r>
      <w:r>
        <w:rPr>
          <w:color w:val="0F1111"/>
        </w:rPr>
        <w:t>,</w:t>
      </w:r>
      <w:r w:rsidR="004A136F" w:rsidRPr="00E755BC">
        <w:rPr>
          <w:color w:val="0F1111"/>
        </w:rPr>
        <w:t xml:space="preserve"> </w:t>
      </w:r>
      <w:r w:rsidR="005E0818" w:rsidRPr="00E755BC">
        <w:rPr>
          <w:color w:val="0F1111"/>
        </w:rPr>
        <w:t>na qual</w:t>
      </w:r>
      <w:r w:rsidR="004A136F" w:rsidRPr="00E755BC">
        <w:rPr>
          <w:color w:val="0F1111"/>
        </w:rPr>
        <w:t xml:space="preserve"> </w:t>
      </w:r>
      <w:r w:rsidR="005E0818" w:rsidRPr="00E755BC">
        <w:rPr>
          <w:color w:val="0F1111"/>
        </w:rPr>
        <w:t>fornece</w:t>
      </w:r>
      <w:r w:rsidR="004A136F" w:rsidRPr="00E755BC">
        <w:rPr>
          <w:color w:val="0F1111"/>
        </w:rPr>
        <w:t xml:space="preserve"> m</w:t>
      </w:r>
      <w:r w:rsidR="004873F0" w:rsidRPr="00E755BC">
        <w:rPr>
          <w:color w:val="0F1111"/>
        </w:rPr>
        <w:t xml:space="preserve">aior sustentação </w:t>
      </w:r>
      <w:r w:rsidR="004A136F" w:rsidRPr="00E755BC">
        <w:rPr>
          <w:color w:val="0F1111"/>
        </w:rPr>
        <w:t xml:space="preserve">ao </w:t>
      </w:r>
      <w:r w:rsidR="005E0818" w:rsidRPr="00E755BC">
        <w:rPr>
          <w:color w:val="0F1111"/>
        </w:rPr>
        <w:t>filme.</w:t>
      </w:r>
    </w:p>
    <w:p w14:paraId="71CE461F" w14:textId="1A8F0168" w:rsidR="006A43DD" w:rsidRDefault="009F6A2A" w:rsidP="00C3460E">
      <w:pPr>
        <w:jc w:val="both"/>
      </w:pPr>
      <w:r w:rsidRPr="00E755BC">
        <w:t xml:space="preserve">Para </w:t>
      </w:r>
      <w:r w:rsidR="004873F0" w:rsidRPr="00E755BC">
        <w:t>facilitar a</w:t>
      </w:r>
      <w:r w:rsidRPr="00E755BC">
        <w:t xml:space="preserve"> manutenção interna </w:t>
      </w:r>
      <w:r w:rsidR="004873F0" w:rsidRPr="00E755BC">
        <w:t>e manuseio</w:t>
      </w:r>
      <w:r w:rsidRPr="00E755BC">
        <w:t xml:space="preserve">, foi desenvolvido </w:t>
      </w:r>
      <w:r w:rsidR="00C3460E">
        <w:t xml:space="preserve">perfis de fixação </w:t>
      </w:r>
      <w:r w:rsidRPr="00E755BC">
        <w:t>usando uma impressora 3D</w:t>
      </w:r>
      <w:r w:rsidR="00C3460E">
        <w:t xml:space="preserve"> </w:t>
      </w:r>
      <w:r w:rsidR="00F275D5" w:rsidRPr="00E755BC">
        <w:t>(</w:t>
      </w:r>
      <w:r w:rsidR="00F275D5" w:rsidRPr="00E755BC">
        <w:fldChar w:fldCharType="begin"/>
      </w:r>
      <w:r w:rsidR="00F275D5" w:rsidRPr="00E755BC">
        <w:instrText xml:space="preserve"> REF _Ref134603550 \h </w:instrText>
      </w:r>
      <w:r w:rsidR="007A345F" w:rsidRPr="00E755BC">
        <w:instrText xml:space="preserve"> \* MERGEFORMAT </w:instrText>
      </w:r>
      <w:r w:rsidR="00F275D5" w:rsidRPr="00E755BC">
        <w:fldChar w:fldCharType="separate"/>
      </w:r>
      <w:r w:rsidR="00082187" w:rsidRPr="00E755BC">
        <w:t xml:space="preserve">Figura </w:t>
      </w:r>
      <w:r w:rsidR="00082187">
        <w:rPr>
          <w:noProof/>
        </w:rPr>
        <w:t>8</w:t>
      </w:r>
      <w:r w:rsidR="00F275D5" w:rsidRPr="00E755BC">
        <w:fldChar w:fldCharType="end"/>
      </w:r>
      <w:r w:rsidR="00F275D5" w:rsidRPr="00E755BC">
        <w:t>)</w:t>
      </w:r>
      <w:r w:rsidRPr="00E755BC">
        <w:t xml:space="preserve">, que dão </w:t>
      </w:r>
      <w:r w:rsidR="00C3460E">
        <w:t>facilidade</w:t>
      </w:r>
      <w:r w:rsidR="004873F0" w:rsidRPr="00E755BC">
        <w:t xml:space="preserve"> de se desafixar </w:t>
      </w:r>
      <w:r w:rsidRPr="00E755BC">
        <w:t xml:space="preserve">da estrutura, tornando possível o acesso ao interior do </w:t>
      </w:r>
      <w:r w:rsidR="001C3749">
        <w:t>equipamento</w:t>
      </w:r>
      <w:r w:rsidRPr="00E755BC">
        <w:t>.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16"/>
        <w:gridCol w:w="4026"/>
      </w:tblGrid>
      <w:tr w:rsidR="00AE094E" w:rsidRPr="00E755BC" w14:paraId="15763CD6" w14:textId="77777777" w:rsidTr="001C3749">
        <w:trPr>
          <w:trHeight w:val="2110"/>
          <w:jc w:val="center"/>
        </w:trPr>
        <w:tc>
          <w:tcPr>
            <w:tcW w:w="3577" w:type="dxa"/>
          </w:tcPr>
          <w:p w14:paraId="766635A3" w14:textId="77777777" w:rsidR="001C3749" w:rsidRPr="00E755BC" w:rsidRDefault="001C3749" w:rsidP="002212A8">
            <w:pPr>
              <w:keepNext/>
              <w:ind w:left="0"/>
              <w:jc w:val="center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7408A6DF" wp14:editId="4B405513">
                  <wp:extent cx="2666088" cy="2286000"/>
                  <wp:effectExtent l="0" t="0" r="1270" b="0"/>
                  <wp:docPr id="1761624827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24827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316" cy="234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4A07B" w14:textId="3CAB47E2" w:rsidR="001C3749" w:rsidRPr="00E755BC" w:rsidRDefault="001C3749" w:rsidP="002212A8">
            <w:pPr>
              <w:pStyle w:val="Legenda"/>
              <w:rPr>
                <w:lang w:eastAsia="en-US"/>
              </w:rPr>
            </w:pPr>
            <w:bookmarkStart w:id="61" w:name="_Ref134603528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7</w:t>
            </w:r>
            <w:r w:rsidRPr="00E755BC">
              <w:fldChar w:fldCharType="end"/>
            </w:r>
            <w:bookmarkEnd w:id="61"/>
          </w:p>
        </w:tc>
        <w:tc>
          <w:tcPr>
            <w:tcW w:w="3657" w:type="dxa"/>
          </w:tcPr>
          <w:p w14:paraId="7A2D68AB" w14:textId="77777777" w:rsidR="001C3749" w:rsidRPr="00E755BC" w:rsidRDefault="001C3749" w:rsidP="002212A8">
            <w:pPr>
              <w:keepNext/>
              <w:ind w:left="0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320A7452" wp14:editId="196184EB">
                  <wp:extent cx="2415618" cy="2286000"/>
                  <wp:effectExtent l="0" t="0" r="3810" b="0"/>
                  <wp:docPr id="689808971" name="Imagem 4" descr="Mí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í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2834" cy="2292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C396A0" w14:textId="685EF79F" w:rsidR="001C3749" w:rsidRPr="001C3749" w:rsidRDefault="001C3749" w:rsidP="00AE094E">
            <w:pPr>
              <w:pStyle w:val="Legenda"/>
              <w:ind w:left="0"/>
              <w:jc w:val="left"/>
            </w:pPr>
            <w:r w:rsidRPr="00E755BC">
              <w:t xml:space="preserve">                           </w:t>
            </w:r>
            <w:bookmarkStart w:id="62" w:name="_Ref134603550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8</w:t>
            </w:r>
            <w:r w:rsidRPr="00E755BC">
              <w:fldChar w:fldCharType="end"/>
            </w:r>
            <w:bookmarkEnd w:id="62"/>
          </w:p>
        </w:tc>
      </w:tr>
    </w:tbl>
    <w:p w14:paraId="23545C50" w14:textId="77777777" w:rsidR="001C3749" w:rsidRPr="00E755BC" w:rsidRDefault="001C3749" w:rsidP="001C3749">
      <w:pPr>
        <w:ind w:left="0"/>
        <w:jc w:val="both"/>
      </w:pPr>
    </w:p>
    <w:p w14:paraId="13DC5593" w14:textId="089828D0" w:rsidR="006A43DD" w:rsidRPr="00E755BC" w:rsidRDefault="006A43DD" w:rsidP="003B5AFC">
      <w:pPr>
        <w:pStyle w:val="Ttulo3"/>
        <w:rPr>
          <w:lang w:val="pt-BR"/>
        </w:rPr>
      </w:pPr>
      <w:bookmarkStart w:id="63" w:name="_Toc138326217"/>
      <w:r w:rsidRPr="00E755BC">
        <w:rPr>
          <w:lang w:val="pt-BR"/>
        </w:rPr>
        <w:lastRenderedPageBreak/>
        <w:t>PLACA DE POLIETILENO</w:t>
      </w:r>
      <w:bookmarkEnd w:id="63"/>
    </w:p>
    <w:p w14:paraId="76FF1556" w14:textId="25CFD6C7" w:rsidR="006A43DD" w:rsidRPr="00E755BC" w:rsidRDefault="006A43DD" w:rsidP="006A43DD">
      <w:pPr>
        <w:rPr>
          <w:lang w:eastAsia="en-US"/>
        </w:rPr>
      </w:pPr>
      <w:r w:rsidRPr="00E755BC">
        <w:rPr>
          <w:lang w:eastAsia="en-US"/>
        </w:rPr>
        <w:t>Com o intuito de fornecer sustentação aos filmes</w:t>
      </w:r>
      <w:r w:rsidR="00E755BC" w:rsidRPr="00E755BC">
        <w:rPr>
          <w:lang w:eastAsia="en-US"/>
        </w:rPr>
        <w:t xml:space="preserve"> plásticos, foi adquirido placas de polietileno, o filme plástico foi recortado no formato das placas e fixado utilizando fita dupla face</w:t>
      </w:r>
    </w:p>
    <w:p w14:paraId="69FDDD77" w14:textId="77777777" w:rsidR="006A43DD" w:rsidRPr="00E755BC" w:rsidRDefault="006A43DD" w:rsidP="006A43DD">
      <w:pPr>
        <w:rPr>
          <w:lang w:eastAsia="en-US"/>
        </w:rPr>
      </w:pPr>
    </w:p>
    <w:p w14:paraId="304DFD2F" w14:textId="4141C982" w:rsidR="00921414" w:rsidRPr="00E755BC" w:rsidRDefault="003B5AFC" w:rsidP="003B5AFC">
      <w:pPr>
        <w:pStyle w:val="Ttulo3"/>
        <w:rPr>
          <w:lang w:val="pt-BR"/>
        </w:rPr>
      </w:pPr>
      <w:bookmarkStart w:id="64" w:name="_Toc138326218"/>
      <w:r w:rsidRPr="00E755BC">
        <w:rPr>
          <w:lang w:val="pt-BR"/>
        </w:rPr>
        <w:t>LED GROW</w:t>
      </w:r>
      <w:bookmarkEnd w:id="64"/>
    </w:p>
    <w:p w14:paraId="2F34AE95" w14:textId="0C14FCDA" w:rsidR="00696A06" w:rsidRPr="00E755BC" w:rsidRDefault="003B5AFC" w:rsidP="00FA2771">
      <w:pPr>
        <w:jc w:val="both"/>
        <w:rPr>
          <w:lang w:eastAsia="en-US"/>
        </w:rPr>
      </w:pPr>
      <w:r w:rsidRPr="00E755BC">
        <w:rPr>
          <w:lang w:eastAsia="en-US"/>
        </w:rPr>
        <w:t>Este LED</w:t>
      </w:r>
      <w:r w:rsidRPr="00E755BC">
        <w:rPr>
          <w:i/>
          <w:iCs/>
          <w:lang w:eastAsia="en-US"/>
        </w:rPr>
        <w:t xml:space="preserve"> full</w:t>
      </w:r>
      <w:r w:rsidRPr="00E755BC">
        <w:rPr>
          <w:lang w:eastAsia="en-US"/>
        </w:rPr>
        <w:t xml:space="preserve"> </w:t>
      </w:r>
      <w:r w:rsidRPr="00E755BC">
        <w:rPr>
          <w:i/>
          <w:iCs/>
          <w:lang w:eastAsia="en-US"/>
        </w:rPr>
        <w:t>spectrum</w:t>
      </w:r>
      <w:r w:rsidR="00C11862" w:rsidRPr="00E755BC">
        <w:rPr>
          <w:i/>
          <w:iCs/>
          <w:lang w:eastAsia="en-US"/>
        </w:rPr>
        <w:t xml:space="preserve"> </w:t>
      </w:r>
      <w:r w:rsidR="00C11862" w:rsidRPr="00E755BC">
        <w:rPr>
          <w:lang w:eastAsia="en-US"/>
        </w:rPr>
        <w:t>(</w:t>
      </w:r>
      <w:r w:rsidR="00C11862" w:rsidRPr="00E755BC">
        <w:rPr>
          <w:lang w:eastAsia="en-US"/>
        </w:rPr>
        <w:fldChar w:fldCharType="begin"/>
      </w:r>
      <w:r w:rsidR="00C11862" w:rsidRPr="00E755BC">
        <w:rPr>
          <w:lang w:eastAsia="en-US"/>
        </w:rPr>
        <w:instrText xml:space="preserve"> REF _Ref138062886 \h </w:instrText>
      </w:r>
      <w:r w:rsidR="00C11862" w:rsidRPr="00E755BC">
        <w:rPr>
          <w:lang w:eastAsia="en-US"/>
        </w:rPr>
      </w:r>
      <w:r w:rsidR="00C11862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rPr>
          <w:noProof/>
        </w:rPr>
        <w:t>9</w:t>
      </w:r>
      <w:r w:rsidR="00C11862" w:rsidRPr="00E755BC">
        <w:rPr>
          <w:lang w:eastAsia="en-US"/>
        </w:rPr>
        <w:fldChar w:fldCharType="end"/>
      </w:r>
      <w:r w:rsidR="00C11862" w:rsidRPr="00E755BC">
        <w:rPr>
          <w:lang w:eastAsia="en-US"/>
        </w:rPr>
        <w:t>)</w:t>
      </w:r>
      <w:r w:rsidRPr="00E755BC">
        <w:rPr>
          <w:lang w:eastAsia="en-US"/>
        </w:rPr>
        <w:t xml:space="preserve"> é o melhor para ser utilizado no cultivo de plantas, sendo ideal para estufas e fazendas indoor, melhorando o desempenho e crescimento das plantas. </w:t>
      </w:r>
      <w:r w:rsidR="00417BCF" w:rsidRPr="00E755BC">
        <w:rPr>
          <w:lang w:eastAsia="en-US"/>
        </w:rPr>
        <w:t>Seu espectro de cores é ideal para cultivos hidropônicos ou em fazendas, aprovado em diversos testes por especialistas e utilizado por empresas no mercado.</w:t>
      </w:r>
      <w:r w:rsidR="00AD7502" w:rsidRPr="00E755BC">
        <w:rPr>
          <w:lang w:eastAsia="en-US"/>
        </w:rPr>
        <w:t xml:space="preserve"> Para fixar o bocal na parte superior interna da estrutura, foi criado um perfil, através de uma impressora 3D, assim tendo um local exato para o LED</w:t>
      </w:r>
      <w:r w:rsidR="00C11862" w:rsidRPr="00E755BC">
        <w:rPr>
          <w:lang w:eastAsia="en-US"/>
        </w:rPr>
        <w:t xml:space="preserve"> (</w:t>
      </w:r>
      <w:r w:rsidR="00C11862" w:rsidRPr="00E755BC">
        <w:rPr>
          <w:lang w:eastAsia="en-US"/>
        </w:rPr>
        <w:fldChar w:fldCharType="begin"/>
      </w:r>
      <w:r w:rsidR="00C11862" w:rsidRPr="00E755BC">
        <w:rPr>
          <w:lang w:eastAsia="en-US"/>
        </w:rPr>
        <w:instrText xml:space="preserve"> REF _Ref138062914 \h </w:instrText>
      </w:r>
      <w:r w:rsidR="00C11862" w:rsidRPr="00E755BC">
        <w:rPr>
          <w:lang w:eastAsia="en-US"/>
        </w:rPr>
      </w:r>
      <w:r w:rsidR="00C11862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rPr>
          <w:noProof/>
        </w:rPr>
        <w:t>10</w:t>
      </w:r>
      <w:r w:rsidR="00C11862" w:rsidRPr="00E755BC">
        <w:rPr>
          <w:lang w:eastAsia="en-US"/>
        </w:rPr>
        <w:fldChar w:fldCharType="end"/>
      </w:r>
      <w:r w:rsidR="00C11862" w:rsidRPr="00E755BC">
        <w:rPr>
          <w:lang w:eastAsia="en-US"/>
        </w:rPr>
        <w:t>)</w:t>
      </w:r>
      <w:r w:rsidR="00AD7502" w:rsidRPr="00E755BC">
        <w:rPr>
          <w:lang w:eastAsia="en-US"/>
        </w:rPr>
        <w:t>.</w:t>
      </w:r>
    </w:p>
    <w:p w14:paraId="209600F8" w14:textId="755AFA26" w:rsidR="00AD7502" w:rsidRPr="00E755BC" w:rsidRDefault="00AD7502" w:rsidP="00AD7502">
      <w:pPr>
        <w:rPr>
          <w:lang w:eastAsia="en-US"/>
        </w:rPr>
      </w:pPr>
      <w:r w:rsidRPr="00E755BC">
        <w:rPr>
          <w:lang w:eastAsia="en-US"/>
        </w:rPr>
        <w:t>Características e especificações:</w:t>
      </w:r>
    </w:p>
    <w:p w14:paraId="42F30569" w14:textId="7FD1F325" w:rsidR="00686080" w:rsidRPr="00E755BC" w:rsidRDefault="00686080" w:rsidP="00696A06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Marca: ALMGD</w:t>
      </w:r>
      <w:r w:rsidR="00960F3C" w:rsidRPr="00E755BC">
        <w:rPr>
          <w:lang w:eastAsia="en-US"/>
        </w:rPr>
        <w:t>;</w:t>
      </w:r>
    </w:p>
    <w:p w14:paraId="2412A971" w14:textId="3469BD97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Certificado: CE, ROHS, EMC, LVD</w:t>
      </w:r>
      <w:r w:rsidR="00960F3C" w:rsidRPr="00E755BC">
        <w:rPr>
          <w:lang w:eastAsia="en-US"/>
        </w:rPr>
        <w:t>;</w:t>
      </w:r>
    </w:p>
    <w:p w14:paraId="73D08B0E" w14:textId="579B1A1A" w:rsidR="00696A06" w:rsidRPr="00E755BC" w:rsidRDefault="00696A06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Modelo Número: OL-GWL18</w:t>
      </w:r>
      <w:r w:rsidR="00960F3C" w:rsidRPr="00E755BC">
        <w:rPr>
          <w:lang w:eastAsia="en-US"/>
        </w:rPr>
        <w:t>;</w:t>
      </w:r>
    </w:p>
    <w:p w14:paraId="72B63EBE" w14:textId="744545E3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Material do Corpo: Alumínio</w:t>
      </w:r>
      <w:r w:rsidR="00960F3C" w:rsidRPr="00E755BC">
        <w:rPr>
          <w:lang w:eastAsia="en-US"/>
        </w:rPr>
        <w:t>;</w:t>
      </w:r>
    </w:p>
    <w:p w14:paraId="468204B7" w14:textId="20970BA1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Fonte de Energia: CA</w:t>
      </w:r>
      <w:r w:rsidR="00960F3C" w:rsidRPr="00E755BC">
        <w:rPr>
          <w:lang w:eastAsia="en-US"/>
        </w:rPr>
        <w:t>;</w:t>
      </w:r>
    </w:p>
    <w:p w14:paraId="07F16458" w14:textId="5DA5E432" w:rsidR="00AD7502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Dimensões: 48mm (Largura) x 65mm (Altura)</w:t>
      </w:r>
      <w:r w:rsidR="00960F3C" w:rsidRPr="00E755BC">
        <w:rPr>
          <w:lang w:eastAsia="en-US"/>
        </w:rPr>
        <w:t>;</w:t>
      </w:r>
    </w:p>
    <w:p w14:paraId="600A33B4" w14:textId="403041A8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Tensão: 85-265V (Bivolt)</w:t>
      </w:r>
      <w:r w:rsidR="00960F3C" w:rsidRPr="00E755BC">
        <w:rPr>
          <w:lang w:eastAsia="en-US"/>
        </w:rPr>
        <w:t>;</w:t>
      </w:r>
    </w:p>
    <w:p w14:paraId="3E6A63DB" w14:textId="1653AEAA" w:rsidR="00696A06" w:rsidRPr="00E755BC" w:rsidRDefault="00696A06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Watt Consumido 18 SMD: 6,4W</w:t>
      </w:r>
      <w:r w:rsidR="00960F3C" w:rsidRPr="00E755BC">
        <w:rPr>
          <w:lang w:eastAsia="en-US"/>
        </w:rPr>
        <w:t>;</w:t>
      </w:r>
    </w:p>
    <w:p w14:paraId="172CE1F6" w14:textId="617324F3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Led</w:t>
      </w:r>
      <w:r w:rsidR="00E755BC">
        <w:rPr>
          <w:lang w:eastAsia="en-US"/>
        </w:rPr>
        <w:t>s</w:t>
      </w:r>
      <w:r w:rsidRPr="00E755BC">
        <w:rPr>
          <w:lang w:eastAsia="en-US"/>
        </w:rPr>
        <w:t>: 18</w:t>
      </w:r>
      <w:r w:rsidR="00960F3C" w:rsidRPr="00E755BC">
        <w:rPr>
          <w:lang w:eastAsia="en-US"/>
        </w:rPr>
        <w:t>;</w:t>
      </w:r>
    </w:p>
    <w:p w14:paraId="4D34DFE2" w14:textId="43786A38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Temperatura de Trabalho: 40° a 60° Celsius</w:t>
      </w:r>
      <w:r w:rsidR="00960F3C" w:rsidRPr="00E755BC">
        <w:rPr>
          <w:lang w:eastAsia="en-US"/>
        </w:rPr>
        <w:t>;</w:t>
      </w:r>
    </w:p>
    <w:p w14:paraId="79D1E0B9" w14:textId="7D8FC427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Vida Útil: 50000 horas</w:t>
      </w:r>
      <w:r w:rsidR="00960F3C" w:rsidRPr="00E755BC">
        <w:rPr>
          <w:lang w:eastAsia="en-US"/>
        </w:rPr>
        <w:t>;</w:t>
      </w:r>
    </w:p>
    <w:p w14:paraId="05F8F2B9" w14:textId="0F64F5E5" w:rsidR="00696A06" w:rsidRPr="00E755BC" w:rsidRDefault="00696A06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Lumens: &gt;100LM/</w:t>
      </w:r>
      <w:r w:rsidRPr="00E755BC">
        <w:rPr>
          <w:lang w:eastAsia="en-US"/>
        </w:rPr>
        <w:tab/>
        <w:t>W</w:t>
      </w:r>
      <w:r w:rsidR="00960F3C" w:rsidRPr="00E755BC">
        <w:rPr>
          <w:lang w:eastAsia="en-US"/>
        </w:rPr>
        <w:t>;</w:t>
      </w:r>
    </w:p>
    <w:p w14:paraId="6581769C" w14:textId="2F3A110F" w:rsidR="00696A06" w:rsidRPr="00E755BC" w:rsidRDefault="00696A06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>Tipo de Base: E27</w:t>
      </w:r>
      <w:r w:rsidR="00960F3C" w:rsidRPr="00E755BC">
        <w:rPr>
          <w:lang w:eastAsia="en-US"/>
        </w:rPr>
        <w:t>;</w:t>
      </w:r>
    </w:p>
    <w:p w14:paraId="7077F1C9" w14:textId="466C0571" w:rsidR="00686080" w:rsidRPr="00E755BC" w:rsidRDefault="00686080" w:rsidP="00686080">
      <w:pPr>
        <w:pStyle w:val="PargrafodaLista"/>
        <w:numPr>
          <w:ilvl w:val="0"/>
          <w:numId w:val="38"/>
        </w:numPr>
        <w:rPr>
          <w:lang w:eastAsia="en-US"/>
        </w:rPr>
      </w:pPr>
      <w:r w:rsidRPr="00E755BC">
        <w:rPr>
          <w:lang w:eastAsia="en-US"/>
        </w:rPr>
        <w:t xml:space="preserve">Aplicação: </w:t>
      </w:r>
      <w:r w:rsidRPr="00E755BC">
        <w:rPr>
          <w:i/>
          <w:iCs/>
          <w:lang w:eastAsia="en-US"/>
        </w:rPr>
        <w:t xml:space="preserve">Greenhouse, Growbox, Grow Tent, Grow Lighting, </w:t>
      </w:r>
      <w:r w:rsidRPr="00E755BC">
        <w:rPr>
          <w:lang w:eastAsia="en-US"/>
        </w:rPr>
        <w:t>Estufa, Hidroponia, Armário de Plantas, Barraca de Cultivo</w:t>
      </w:r>
      <w:r w:rsidR="00960F3C" w:rsidRPr="00E755BC">
        <w:rPr>
          <w:lang w:eastAsia="en-US"/>
        </w:rPr>
        <w:t>;</w:t>
      </w:r>
    </w:p>
    <w:tbl>
      <w:tblPr>
        <w:tblStyle w:val="Tabelacomgrade"/>
        <w:tblW w:w="0" w:type="auto"/>
        <w:tblInd w:w="289" w:type="dxa"/>
        <w:tblLook w:val="04A0" w:firstRow="1" w:lastRow="0" w:firstColumn="1" w:lastColumn="0" w:noHBand="0" w:noVBand="1"/>
      </w:tblPr>
      <w:tblGrid>
        <w:gridCol w:w="4718"/>
        <w:gridCol w:w="4694"/>
      </w:tblGrid>
      <w:tr w:rsidR="00C11862" w:rsidRPr="00E755BC" w14:paraId="3D70C9D6" w14:textId="77777777" w:rsidTr="00FA2771">
        <w:trPr>
          <w:trHeight w:val="3488"/>
        </w:trPr>
        <w:tc>
          <w:tcPr>
            <w:tcW w:w="4718" w:type="dxa"/>
            <w:tcBorders>
              <w:top w:val="nil"/>
              <w:left w:val="nil"/>
              <w:bottom w:val="nil"/>
              <w:right w:val="nil"/>
            </w:tcBorders>
          </w:tcPr>
          <w:p w14:paraId="0F5CFAD1" w14:textId="77777777" w:rsidR="00C11862" w:rsidRPr="00E755BC" w:rsidRDefault="00C11862" w:rsidP="00C11862">
            <w:pPr>
              <w:tabs>
                <w:tab w:val="center" w:pos="2458"/>
              </w:tabs>
              <w:ind w:left="0"/>
              <w:rPr>
                <w:lang w:eastAsia="en-US"/>
              </w:rPr>
            </w:pPr>
            <w:r w:rsidRPr="00E755BC">
              <w:rPr>
                <w:lang w:eastAsia="en-US"/>
              </w:rPr>
              <w:tab/>
            </w:r>
          </w:p>
          <w:p w14:paraId="1DA28982" w14:textId="77777777" w:rsidR="00C11862" w:rsidRPr="00E755BC" w:rsidRDefault="00960F3C" w:rsidP="00C11862">
            <w:pPr>
              <w:keepNext/>
              <w:tabs>
                <w:tab w:val="center" w:pos="2458"/>
              </w:tabs>
              <w:ind w:left="0"/>
              <w:jc w:val="center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0753928E" wp14:editId="6BB3B95E">
                  <wp:extent cx="2007492" cy="1504950"/>
                  <wp:effectExtent l="0" t="0" r="0" b="0"/>
                  <wp:docPr id="1348904149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90414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492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8CBDF" w14:textId="444CC0EE" w:rsidR="00960F3C" w:rsidRPr="00E755BC" w:rsidRDefault="00C11862" w:rsidP="00FA2771">
            <w:pPr>
              <w:pStyle w:val="Legenda"/>
            </w:pPr>
            <w:bookmarkStart w:id="65" w:name="_Ref138062886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9</w:t>
            </w:r>
            <w:r w:rsidRPr="00E755BC">
              <w:fldChar w:fldCharType="end"/>
            </w:r>
            <w:bookmarkEnd w:id="65"/>
          </w:p>
        </w:tc>
        <w:tc>
          <w:tcPr>
            <w:tcW w:w="4694" w:type="dxa"/>
            <w:tcBorders>
              <w:top w:val="nil"/>
              <w:left w:val="nil"/>
              <w:bottom w:val="nil"/>
              <w:right w:val="nil"/>
            </w:tcBorders>
          </w:tcPr>
          <w:p w14:paraId="2A2F1734" w14:textId="77777777" w:rsidR="00C11862" w:rsidRPr="00E755BC" w:rsidRDefault="00C11862" w:rsidP="00960F3C">
            <w:pPr>
              <w:ind w:left="0"/>
              <w:rPr>
                <w:noProof/>
              </w:rPr>
            </w:pPr>
          </w:p>
          <w:p w14:paraId="34DC0B03" w14:textId="77777777" w:rsidR="00C11862" w:rsidRPr="00E755BC" w:rsidRDefault="00C11862" w:rsidP="00C11862">
            <w:pPr>
              <w:keepNext/>
              <w:ind w:left="0"/>
              <w:jc w:val="center"/>
            </w:pPr>
            <w:r w:rsidRPr="00E755BC">
              <w:rPr>
                <w:noProof/>
              </w:rPr>
              <w:drawing>
                <wp:inline distT="0" distB="0" distL="0" distR="0" wp14:anchorId="3B4A3F75" wp14:editId="0CEF25EB">
                  <wp:extent cx="1755795" cy="1609725"/>
                  <wp:effectExtent l="0" t="0" r="0" b="0"/>
                  <wp:docPr id="1216253328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93" b="39386"/>
                          <a:stretch/>
                        </pic:blipFill>
                        <pic:spPr bwMode="auto">
                          <a:xfrm>
                            <a:off x="0" y="0"/>
                            <a:ext cx="1755795" cy="160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321C34" w14:textId="1B5B90E6" w:rsidR="00960F3C" w:rsidRPr="00E755BC" w:rsidRDefault="00C11862" w:rsidP="00FA2771">
            <w:pPr>
              <w:pStyle w:val="Legenda"/>
            </w:pPr>
            <w:bookmarkStart w:id="66" w:name="_Ref138062914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10</w:t>
            </w:r>
            <w:r w:rsidRPr="00E755BC">
              <w:fldChar w:fldCharType="end"/>
            </w:r>
            <w:bookmarkEnd w:id="66"/>
          </w:p>
        </w:tc>
      </w:tr>
    </w:tbl>
    <w:p w14:paraId="3B7E193F" w14:textId="77777777" w:rsidR="00960F3C" w:rsidRPr="00E755BC" w:rsidRDefault="00960F3C" w:rsidP="00C11862">
      <w:pPr>
        <w:ind w:left="0"/>
        <w:rPr>
          <w:lang w:eastAsia="en-US"/>
        </w:rPr>
      </w:pPr>
    </w:p>
    <w:p w14:paraId="455748DB" w14:textId="77CE9A18" w:rsidR="001C445A" w:rsidRPr="00E755BC" w:rsidRDefault="001C445A" w:rsidP="001C445A">
      <w:pPr>
        <w:pStyle w:val="Ttulo3"/>
        <w:rPr>
          <w:lang w:val="pt-BR"/>
        </w:rPr>
      </w:pPr>
      <w:bookmarkStart w:id="67" w:name="_Toc138326219"/>
      <w:r w:rsidRPr="00E755BC">
        <w:rPr>
          <w:lang w:val="pt-BR"/>
        </w:rPr>
        <w:lastRenderedPageBreak/>
        <w:t>SISTEMA DE IRRIGAÇÃO</w:t>
      </w:r>
      <w:bookmarkEnd w:id="67"/>
    </w:p>
    <w:p w14:paraId="1E014EA1" w14:textId="3B2B6052" w:rsidR="001C445A" w:rsidRPr="00E755BC" w:rsidRDefault="001C445A" w:rsidP="00FC0FF6">
      <w:pPr>
        <w:jc w:val="both"/>
        <w:rPr>
          <w:lang w:eastAsia="en-US"/>
        </w:rPr>
      </w:pPr>
      <w:r w:rsidRPr="00E755BC">
        <w:rPr>
          <w:lang w:eastAsia="en-US"/>
        </w:rPr>
        <w:t>O Sistema de irrigação conta com um galão de água de 5</w:t>
      </w:r>
      <w:r w:rsidR="00960F3C" w:rsidRPr="00E755BC">
        <w:rPr>
          <w:lang w:eastAsia="en-US"/>
        </w:rPr>
        <w:t xml:space="preserve">L </w:t>
      </w:r>
      <w:r w:rsidR="00FC0FF6">
        <w:rPr>
          <w:lang w:eastAsia="en-US"/>
        </w:rPr>
        <w:t>utilizado</w:t>
      </w:r>
      <w:r w:rsidRPr="00E755BC">
        <w:rPr>
          <w:lang w:eastAsia="en-US"/>
        </w:rPr>
        <w:t xml:space="preserve"> como um reservatório, uma bomba peristáltica</w:t>
      </w:r>
      <w:r w:rsidR="00FC0FF6">
        <w:rPr>
          <w:lang w:eastAsia="en-US"/>
        </w:rPr>
        <w:t xml:space="preserve"> conectado a</w:t>
      </w:r>
      <w:r w:rsidRPr="00E755BC">
        <w:rPr>
          <w:lang w:eastAsia="en-US"/>
        </w:rPr>
        <w:t xml:space="preserve"> uma mangueira flexível de 4mm. O Sistema é acionado sempre que a umidade estiver abaixo d</w:t>
      </w:r>
      <w:r w:rsidR="00FC0FF6">
        <w:rPr>
          <w:lang w:eastAsia="en-US"/>
        </w:rPr>
        <w:t>e um parâmetro</w:t>
      </w:r>
      <w:r w:rsidRPr="00E755BC">
        <w:rPr>
          <w:lang w:eastAsia="en-US"/>
        </w:rPr>
        <w:t xml:space="preserve"> definidos previamente</w:t>
      </w:r>
      <w:r w:rsidR="00FC0FF6">
        <w:rPr>
          <w:lang w:eastAsia="en-US"/>
        </w:rPr>
        <w:t xml:space="preserve"> na </w:t>
      </w:r>
      <w:r w:rsidR="00FA2771">
        <w:rPr>
          <w:lang w:eastAsia="en-US"/>
        </w:rPr>
        <w:t>programação</w:t>
      </w:r>
      <w:r w:rsidR="00FA2771" w:rsidRPr="00E755BC">
        <w:rPr>
          <w:lang w:eastAsia="en-US"/>
        </w:rPr>
        <w:t xml:space="preserve">, </w:t>
      </w:r>
      <w:r w:rsidR="00FA2771">
        <w:rPr>
          <w:lang w:eastAsia="en-US"/>
        </w:rPr>
        <w:t>e</w:t>
      </w:r>
      <w:r w:rsidR="00FC0FF6">
        <w:rPr>
          <w:lang w:eastAsia="en-US"/>
        </w:rPr>
        <w:t xml:space="preserve"> ao atingir o parâmetro alvo do percentual de umidade, o conjunto de irrigação é desligado</w:t>
      </w:r>
      <w:r w:rsidRPr="00E755BC">
        <w:rPr>
          <w:lang w:eastAsia="en-US"/>
        </w:rPr>
        <w:t>.</w:t>
      </w:r>
    </w:p>
    <w:p w14:paraId="2CF54862" w14:textId="168373CC" w:rsidR="001C445A" w:rsidRPr="00E755BC" w:rsidRDefault="001C445A" w:rsidP="001C445A">
      <w:pPr>
        <w:rPr>
          <w:lang w:eastAsia="en-US"/>
        </w:rPr>
      </w:pPr>
      <w:r w:rsidRPr="00E755BC">
        <w:rPr>
          <w:lang w:eastAsia="en-US"/>
        </w:rPr>
        <w:t xml:space="preserve">Características e especificações </w:t>
      </w:r>
      <w:r w:rsidR="00C516E3">
        <w:rPr>
          <w:lang w:eastAsia="en-US"/>
        </w:rPr>
        <w:t xml:space="preserve">da </w:t>
      </w:r>
      <w:r w:rsidRPr="00E755BC">
        <w:rPr>
          <w:lang w:eastAsia="en-US"/>
        </w:rPr>
        <w:t>Bomba Peristáltica</w:t>
      </w:r>
      <w:r w:rsidR="00C516E3">
        <w:rPr>
          <w:lang w:eastAsia="en-US"/>
        </w:rPr>
        <w:t xml:space="preserve"> (Figura 11</w:t>
      </w:r>
      <w:r w:rsidRPr="00E755BC">
        <w:rPr>
          <w:lang w:eastAsia="en-US"/>
        </w:rPr>
        <w:t>):</w:t>
      </w:r>
    </w:p>
    <w:p w14:paraId="16EF2D8F" w14:textId="6E98338C" w:rsidR="001C445A" w:rsidRPr="00E755BC" w:rsidRDefault="001C445A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Modelo: NKP-DC-S04B</w:t>
      </w:r>
      <w:r w:rsidR="00960F3C" w:rsidRPr="00E755BC">
        <w:rPr>
          <w:lang w:eastAsia="en-US"/>
        </w:rPr>
        <w:t>;</w:t>
      </w:r>
    </w:p>
    <w:p w14:paraId="11EA44F0" w14:textId="5FFE67AF" w:rsidR="001C445A" w:rsidRPr="00E755BC" w:rsidRDefault="001C445A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Faixa de taxa de fluxo: 5.2</w:t>
      </w:r>
      <w:r w:rsidR="00960F3C" w:rsidRPr="00E755BC">
        <w:rPr>
          <w:lang w:eastAsia="en-US"/>
        </w:rPr>
        <w:t>-</w:t>
      </w:r>
      <w:r w:rsidRPr="00E755BC">
        <w:rPr>
          <w:lang w:eastAsia="en-US"/>
        </w:rPr>
        <w:t>90ml/</w:t>
      </w:r>
      <w:r w:rsidR="00960F3C" w:rsidRPr="00E755BC">
        <w:rPr>
          <w:lang w:eastAsia="en-US"/>
        </w:rPr>
        <w:t>min;</w:t>
      </w:r>
    </w:p>
    <w:p w14:paraId="116643C6" w14:textId="3DDC9F15" w:rsidR="00960F3C" w:rsidRPr="00E755BC" w:rsidRDefault="00960F3C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Tamanho do tubo da bomba: 2,5*4,5mm (diâmetro interno* diâmetro externo);</w:t>
      </w:r>
    </w:p>
    <w:p w14:paraId="1F0D58C4" w14:textId="53CFC1CB" w:rsidR="00960F3C" w:rsidRPr="00E755BC" w:rsidRDefault="00960F3C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Tensão: 12V;</w:t>
      </w:r>
    </w:p>
    <w:p w14:paraId="5BA4B5E9" w14:textId="644A686D" w:rsidR="00960F3C" w:rsidRPr="00E755BC" w:rsidRDefault="00960F3C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Potência: 5W;</w:t>
      </w:r>
    </w:p>
    <w:p w14:paraId="21FF1007" w14:textId="15951C14" w:rsidR="00960F3C" w:rsidRPr="00E755BC" w:rsidRDefault="00960F3C" w:rsidP="001C445A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Comprimento x Altura: 6,2cm x 4,5cm;</w:t>
      </w:r>
    </w:p>
    <w:p w14:paraId="65E65660" w14:textId="277114F2" w:rsidR="00960F3C" w:rsidRPr="00E755BC" w:rsidRDefault="00960F3C" w:rsidP="000A4756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Fluxo máximo de água: 240L/h;</w:t>
      </w:r>
    </w:p>
    <w:p w14:paraId="2B7F8757" w14:textId="7DBBC492" w:rsidR="00960F3C" w:rsidRPr="00E755BC" w:rsidRDefault="00960F3C" w:rsidP="000A4756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Corrente de Operação: 0,25A;</w:t>
      </w:r>
    </w:p>
    <w:p w14:paraId="39FBBCC1" w14:textId="217AC3F1" w:rsidR="00960F3C" w:rsidRPr="00E755BC" w:rsidRDefault="00960F3C" w:rsidP="000A4756">
      <w:pPr>
        <w:pStyle w:val="PargrafodaLista"/>
        <w:numPr>
          <w:ilvl w:val="0"/>
          <w:numId w:val="39"/>
        </w:numPr>
        <w:rPr>
          <w:lang w:eastAsia="en-US"/>
        </w:rPr>
      </w:pPr>
      <w:r w:rsidRPr="00E755BC">
        <w:rPr>
          <w:lang w:eastAsia="en-US"/>
        </w:rPr>
        <w:t>Umidade Relativa: menos de 80%;</w:t>
      </w:r>
    </w:p>
    <w:p w14:paraId="59233D14" w14:textId="77777777" w:rsidR="00C11862" w:rsidRPr="00E755BC" w:rsidRDefault="00C11862" w:rsidP="00C11862">
      <w:pPr>
        <w:keepNext/>
        <w:jc w:val="center"/>
      </w:pPr>
      <w:r w:rsidRPr="00E755BC">
        <w:rPr>
          <w:noProof/>
          <w:lang w:eastAsia="en-US"/>
        </w:rPr>
        <w:drawing>
          <wp:inline distT="0" distB="0" distL="0" distR="0" wp14:anchorId="7BFFE354" wp14:editId="28B89153">
            <wp:extent cx="4633151" cy="3552825"/>
            <wp:effectExtent l="0" t="0" r="0" b="0"/>
            <wp:docPr id="651470207" name="Imagem 1" descr="Uma imagem contendo mesa, azul, em pé, c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70207" name="Imagem 1" descr="Uma imagem contendo mesa, azul, em pé, c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2659" cy="357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9A2" w14:textId="1FD21387" w:rsidR="00C11862" w:rsidRPr="00E755BC" w:rsidRDefault="00C11862" w:rsidP="00C11862">
      <w:pPr>
        <w:pStyle w:val="Legenda"/>
        <w:rPr>
          <w:lang w:eastAsia="en-US"/>
        </w:rPr>
      </w:pPr>
      <w:r w:rsidRPr="00E755BC">
        <w:t xml:space="preserve">Figura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11</w:t>
      </w:r>
      <w:r w:rsidRPr="00E755BC">
        <w:fldChar w:fldCharType="end"/>
      </w:r>
    </w:p>
    <w:p w14:paraId="77752E65" w14:textId="77777777" w:rsidR="00696A06" w:rsidRPr="00E755BC" w:rsidRDefault="00696A06" w:rsidP="00696A06">
      <w:pPr>
        <w:ind w:left="0"/>
        <w:rPr>
          <w:lang w:eastAsia="en-US"/>
        </w:rPr>
      </w:pPr>
    </w:p>
    <w:p w14:paraId="4CA6C7EB" w14:textId="61601B5F" w:rsidR="00465258" w:rsidRPr="00E755BC" w:rsidRDefault="002306DE" w:rsidP="00E932D2">
      <w:pPr>
        <w:pStyle w:val="Ttulo3"/>
        <w:rPr>
          <w:lang w:val="pt-BR"/>
        </w:rPr>
      </w:pPr>
      <w:bookmarkStart w:id="68" w:name="_Toc138326220"/>
      <w:r w:rsidRPr="00E755BC">
        <w:rPr>
          <w:lang w:val="pt-BR"/>
        </w:rPr>
        <w:lastRenderedPageBreak/>
        <w:t>SIMULAÇÃO DOS COMPONENTES NO TINKERCAD</w:t>
      </w:r>
      <w:bookmarkEnd w:id="68"/>
    </w:p>
    <w:p w14:paraId="4CFF3374" w14:textId="7C983F2D" w:rsidR="00267F52" w:rsidRPr="00E755BC" w:rsidRDefault="002306DE" w:rsidP="007A345F">
      <w:pPr>
        <w:jc w:val="both"/>
        <w:rPr>
          <w:lang w:eastAsia="en-US"/>
        </w:rPr>
      </w:pPr>
      <w:r w:rsidRPr="00E755BC">
        <w:rPr>
          <w:lang w:eastAsia="en-US"/>
        </w:rPr>
        <w:t xml:space="preserve">Antes do </w:t>
      </w:r>
      <w:r w:rsidR="00E755BC" w:rsidRPr="00E755BC">
        <w:rPr>
          <w:lang w:eastAsia="en-US"/>
        </w:rPr>
        <w:t>início</w:t>
      </w:r>
      <w:r w:rsidRPr="00E755BC">
        <w:rPr>
          <w:lang w:eastAsia="en-US"/>
        </w:rPr>
        <w:t xml:space="preserve"> da montagem eletrônica, testes foram feitos utilizando a plataforma online </w:t>
      </w:r>
      <w:r w:rsidRPr="00E755BC">
        <w:rPr>
          <w:i/>
          <w:iCs/>
          <w:lang w:eastAsia="en-US"/>
        </w:rPr>
        <w:t>TinkerCad</w:t>
      </w:r>
      <w:r w:rsidRPr="00E755BC">
        <w:rPr>
          <w:lang w:eastAsia="en-US"/>
        </w:rPr>
        <w:t>, onde os principais objetivos foram integrar os sensores de umidade e temperatura para que trabalhassem simultanea</w:t>
      </w:r>
      <w:r w:rsidR="00267F52" w:rsidRPr="00E755BC">
        <w:rPr>
          <w:lang w:eastAsia="en-US"/>
        </w:rPr>
        <w:t xml:space="preserve">mente. </w:t>
      </w:r>
      <w:r w:rsidR="00D9360C">
        <w:rPr>
          <w:lang w:eastAsia="en-US"/>
        </w:rPr>
        <w:t>Na</w:t>
      </w:r>
      <w:r w:rsidR="00E932D2" w:rsidRPr="00E755BC">
        <w:rPr>
          <w:lang w:eastAsia="en-US"/>
        </w:rPr>
        <w:t xml:space="preserve"> </w:t>
      </w:r>
      <w:r w:rsidR="00DB2E13">
        <w:rPr>
          <w:lang w:eastAsia="en-US"/>
        </w:rPr>
        <w:t xml:space="preserve">Figura 12 </w:t>
      </w:r>
      <w:r w:rsidR="00D9360C">
        <w:rPr>
          <w:lang w:eastAsia="en-US"/>
        </w:rPr>
        <w:t>está demonstrado o resultado obtido na simulação realizada</w:t>
      </w:r>
      <w:r w:rsidR="00267F52" w:rsidRPr="00E755BC">
        <w:rPr>
          <w:lang w:eastAsia="en-US"/>
        </w:rPr>
        <w:t>.</w:t>
      </w:r>
    </w:p>
    <w:p w14:paraId="6719806A" w14:textId="77777777" w:rsidR="00267F52" w:rsidRPr="00E755BC" w:rsidRDefault="00267F52" w:rsidP="00267F52">
      <w:pPr>
        <w:keepNext/>
        <w:jc w:val="center"/>
      </w:pPr>
      <w:r w:rsidRPr="00E755BC">
        <w:rPr>
          <w:noProof/>
          <w:lang w:eastAsia="en-US"/>
        </w:rPr>
        <w:drawing>
          <wp:inline distT="0" distB="0" distL="0" distR="0" wp14:anchorId="6D371431" wp14:editId="3BA64D8B">
            <wp:extent cx="3725333" cy="189541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84" cy="19066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5257D" w14:textId="008919C8" w:rsidR="00267F52" w:rsidRPr="00E755BC" w:rsidRDefault="00267F52" w:rsidP="00267F52">
      <w:pPr>
        <w:pStyle w:val="Legenda"/>
      </w:pPr>
      <w:bookmarkStart w:id="69" w:name="_Ref134431305"/>
      <w:r w:rsidRPr="00E755BC">
        <w:t>Figur</w:t>
      </w:r>
      <w:r w:rsidR="005475F3">
        <w:t>a</w:t>
      </w:r>
      <w:r w:rsidRPr="00E755BC">
        <w:t xml:space="preserve">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12</w:t>
      </w:r>
      <w:r w:rsidRPr="00E755BC">
        <w:fldChar w:fldCharType="end"/>
      </w:r>
      <w:bookmarkEnd w:id="69"/>
    </w:p>
    <w:p w14:paraId="314BB951" w14:textId="21747C3F" w:rsidR="005475F3" w:rsidRPr="005475F3" w:rsidRDefault="005475F3" w:rsidP="005475F3">
      <w:pPr>
        <w:pStyle w:val="Ttulo3"/>
        <w:rPr>
          <w:lang w:val="pt-BR"/>
        </w:rPr>
      </w:pPr>
      <w:bookmarkStart w:id="70" w:name="_Toc138326221"/>
      <w:r>
        <w:rPr>
          <w:lang w:val="pt-BR"/>
        </w:rPr>
        <w:t>Arquitetura de Hardware</w:t>
      </w:r>
      <w:bookmarkEnd w:id="70"/>
    </w:p>
    <w:p w14:paraId="4D5D0E63" w14:textId="5085A33A" w:rsidR="00267F52" w:rsidRPr="00E755BC" w:rsidRDefault="005475F3" w:rsidP="007A345F">
      <w:pPr>
        <w:jc w:val="both"/>
        <w:rPr>
          <w:lang w:eastAsia="en-US"/>
        </w:rPr>
      </w:pPr>
      <w:r>
        <w:rPr>
          <w:lang w:eastAsia="en-US"/>
        </w:rPr>
        <w:t>Na arquitetura de Hardware foi representado como está interligado os componentes</w:t>
      </w:r>
      <w:r w:rsidR="00267F52" w:rsidRPr="00E755BC">
        <w:rPr>
          <w:lang w:eastAsia="en-US"/>
        </w:rPr>
        <w:t xml:space="preserve"> (</w:t>
      </w:r>
      <w:r w:rsidR="00DB1975">
        <w:rPr>
          <w:lang w:eastAsia="en-US"/>
        </w:rPr>
        <w:t>Figura 13)</w:t>
      </w:r>
      <w:r w:rsidR="00267F52" w:rsidRPr="00E755BC">
        <w:rPr>
          <w:lang w:eastAsia="en-US"/>
        </w:rPr>
        <w:t>.</w:t>
      </w:r>
    </w:p>
    <w:p w14:paraId="0CBAF5D8" w14:textId="42265C29" w:rsidR="00267F52" w:rsidRPr="00E755BC" w:rsidRDefault="005475F3" w:rsidP="00267F52">
      <w:pPr>
        <w:keepNext/>
        <w:jc w:val="center"/>
      </w:pPr>
      <w:r w:rsidRPr="005475F3">
        <w:rPr>
          <w:noProof/>
        </w:rPr>
        <w:drawing>
          <wp:inline distT="0" distB="0" distL="0" distR="0" wp14:anchorId="54AA700D" wp14:editId="4BAAB210">
            <wp:extent cx="4572000" cy="4075754"/>
            <wp:effectExtent l="0" t="0" r="0" b="1270"/>
            <wp:docPr id="6" name="Imagem 6">
              <a:extLst xmlns:a="http://schemas.openxmlformats.org/drawingml/2006/main">
                <a:ext uri="{FF2B5EF4-FFF2-40B4-BE49-F238E27FC236}">
                  <a16:creationId xmlns:a16="http://schemas.microsoft.com/office/drawing/2014/main" id="{FA1DDCFD-577B-CC62-F3A2-FAC47C5C248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aço Reservado para Conteúdo 5">
                      <a:extLst>
                        <a:ext uri="{FF2B5EF4-FFF2-40B4-BE49-F238E27FC236}">
                          <a16:creationId xmlns:a16="http://schemas.microsoft.com/office/drawing/2014/main" id="{FA1DDCFD-577B-CC62-F3A2-FAC47C5C248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5699" cy="40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9C7C" w14:textId="52843888" w:rsidR="00267F52" w:rsidRPr="00E755BC" w:rsidRDefault="00267F52" w:rsidP="00267F52">
      <w:pPr>
        <w:pStyle w:val="Legenda"/>
      </w:pPr>
      <w:bookmarkStart w:id="71" w:name="_Ref134431470"/>
      <w:r w:rsidRPr="00E755BC">
        <w:t>Figur</w:t>
      </w:r>
      <w:r w:rsidR="00BF0FC6" w:rsidRPr="00E755BC">
        <w:t>a</w:t>
      </w:r>
      <w:r w:rsidRPr="00E755BC">
        <w:t xml:space="preserve">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13</w:t>
      </w:r>
      <w:r w:rsidRPr="00E755BC">
        <w:fldChar w:fldCharType="end"/>
      </w:r>
      <w:bookmarkEnd w:id="71"/>
    </w:p>
    <w:p w14:paraId="66424BE0" w14:textId="181C8E99" w:rsidR="009D2977" w:rsidRPr="00E755BC" w:rsidRDefault="00E932D2" w:rsidP="007A345F">
      <w:pPr>
        <w:jc w:val="both"/>
      </w:pPr>
      <w:r w:rsidRPr="00E755BC">
        <w:lastRenderedPageBreak/>
        <w:t>Durante o processo de simulação, a equipe passou a realizar testes para acompanhar e controlar o sistema do protótipo remotamente, utilizando a plataforma Arduino cloud, foi possível gerenciar o acionamento da lâmpada Led, além de acompanhar os dados registrados pelos sensores de umidade e temperatura</w:t>
      </w:r>
      <w:r w:rsidR="004735F8" w:rsidRPr="00E755BC">
        <w:t xml:space="preserve">, como mostrado na </w:t>
      </w:r>
      <w:r w:rsidR="00C73A11">
        <w:t>Figura 14</w:t>
      </w:r>
      <w:r w:rsidR="006F7664">
        <w:t>,</w:t>
      </w:r>
      <w:r w:rsidR="00C73A11">
        <w:t xml:space="preserve"> </w:t>
      </w:r>
      <w:r w:rsidRPr="00E755BC">
        <w:t xml:space="preserve">tornando possível </w:t>
      </w:r>
      <w:r w:rsidR="006F7664">
        <w:t>o acompanhamento do sistema em funcionamento</w:t>
      </w:r>
      <w:r w:rsidR="004735F8" w:rsidRPr="00E755BC">
        <w:t>.</w:t>
      </w:r>
    </w:p>
    <w:p w14:paraId="5F3E2392" w14:textId="2AA2B650" w:rsidR="004735F8" w:rsidRPr="00E755BC" w:rsidRDefault="00C73A11" w:rsidP="00FD1047">
      <w:pPr>
        <w:keepNext/>
        <w:ind w:left="0"/>
        <w:jc w:val="center"/>
      </w:pPr>
      <w:r>
        <w:rPr>
          <w:rFonts w:cstheme="minorHAnsi"/>
          <w:noProof/>
        </w:rPr>
        <w:drawing>
          <wp:inline distT="0" distB="0" distL="0" distR="0" wp14:anchorId="3F38EEFC" wp14:editId="0634FDCF">
            <wp:extent cx="2714625" cy="5362221"/>
            <wp:effectExtent l="0" t="0" r="0" b="0"/>
            <wp:docPr id="1794933112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884" cy="5384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30006" w14:textId="2E534832" w:rsidR="004735F8" w:rsidRPr="00E755BC" w:rsidRDefault="004735F8" w:rsidP="004735F8">
      <w:pPr>
        <w:pStyle w:val="Legenda"/>
      </w:pPr>
      <w:bookmarkStart w:id="72" w:name="_Ref134601256"/>
      <w:r w:rsidRPr="00E755BC">
        <w:t>Figur</w:t>
      </w:r>
      <w:r w:rsidR="00BF0FC6" w:rsidRPr="00E755BC">
        <w:t>a</w:t>
      </w:r>
      <w:r w:rsidRPr="00E755BC">
        <w:t xml:space="preserve">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14</w:t>
      </w:r>
      <w:r w:rsidRPr="00E755BC">
        <w:fldChar w:fldCharType="end"/>
      </w:r>
      <w:bookmarkEnd w:id="72"/>
    </w:p>
    <w:p w14:paraId="74EBE9B8" w14:textId="2C1707E0" w:rsidR="00C22157" w:rsidRPr="00E755BC" w:rsidRDefault="00C22157" w:rsidP="00C22157">
      <w:pPr>
        <w:pStyle w:val="Ttulo3"/>
        <w:rPr>
          <w:lang w:val="pt-BR"/>
        </w:rPr>
      </w:pPr>
      <w:bookmarkStart w:id="73" w:name="_Toc138326222"/>
      <w:r w:rsidRPr="00E755BC">
        <w:rPr>
          <w:lang w:val="pt-BR"/>
        </w:rPr>
        <w:t>MONTAGEM DOS COMPONENTES ELÉTRICOS E ELETRÔNICOS</w:t>
      </w:r>
      <w:bookmarkEnd w:id="73"/>
      <w:r w:rsidRPr="00E755BC">
        <w:rPr>
          <w:lang w:val="pt-BR"/>
        </w:rPr>
        <w:t xml:space="preserve"> </w:t>
      </w:r>
    </w:p>
    <w:p w14:paraId="103FA0AD" w14:textId="435A3C02" w:rsidR="00FD1047" w:rsidRPr="00E755BC" w:rsidRDefault="00C22157" w:rsidP="007A345F">
      <w:pPr>
        <w:jc w:val="both"/>
        <w:rPr>
          <w:lang w:eastAsia="en-US"/>
        </w:rPr>
      </w:pPr>
      <w:r w:rsidRPr="00E755BC">
        <w:rPr>
          <w:lang w:eastAsia="en-US"/>
        </w:rPr>
        <w:t xml:space="preserve">Durante o desenvolvimento da Terceira sprint, a equipe deu </w:t>
      </w:r>
      <w:r w:rsidR="00E755BC" w:rsidRPr="00E755BC">
        <w:rPr>
          <w:lang w:eastAsia="en-US"/>
        </w:rPr>
        <w:t>início</w:t>
      </w:r>
      <w:r w:rsidRPr="00E755BC">
        <w:rPr>
          <w:lang w:eastAsia="en-US"/>
        </w:rPr>
        <w:t xml:space="preserve"> a montagem do painel de controle, onde os componentes eletrônicos seriam integrados. Foi usado uma Caixa de PVC de 250x160x120mm com fecho e dobradiça, dentro da Caixa toda a inteligência da estufa foi armazenad</w:t>
      </w:r>
      <w:r w:rsidR="00CF3C52" w:rsidRPr="00E755BC">
        <w:rPr>
          <w:lang w:eastAsia="en-US"/>
        </w:rPr>
        <w:t>a</w:t>
      </w:r>
      <w:r w:rsidRPr="00E755BC">
        <w:rPr>
          <w:lang w:eastAsia="en-US"/>
        </w:rPr>
        <w:t>, privando os componentes de eventos externos capazes de causar defeitos ao Sistema. Na face do painel, o display LCD, responsável pela divulgação dos dados ambientais da estufa, foi fixado através de parafusos juntamente de um botão</w:t>
      </w:r>
      <w:r w:rsidR="00FD1047" w:rsidRPr="00E755BC">
        <w:rPr>
          <w:lang w:eastAsia="en-US"/>
        </w:rPr>
        <w:t xml:space="preserve"> responsável pelo controle </w:t>
      </w:r>
      <w:r w:rsidR="00E755BC" w:rsidRPr="00E755BC">
        <w:rPr>
          <w:lang w:eastAsia="en-US"/>
        </w:rPr>
        <w:t>remoto</w:t>
      </w:r>
      <w:r w:rsidR="00FD1047" w:rsidRPr="00E755BC">
        <w:rPr>
          <w:lang w:eastAsia="en-US"/>
        </w:rPr>
        <w:t xml:space="preserve"> do acionamento da lâmpada como demonstrado na </w:t>
      </w:r>
      <w:r w:rsidR="00FD1047" w:rsidRPr="00E755BC">
        <w:rPr>
          <w:lang w:eastAsia="en-US"/>
        </w:rPr>
        <w:fldChar w:fldCharType="begin"/>
      </w:r>
      <w:r w:rsidR="00FD1047" w:rsidRPr="00E755BC">
        <w:rPr>
          <w:lang w:eastAsia="en-US"/>
        </w:rPr>
        <w:instrText xml:space="preserve"> REF _Ref137454114 \h </w:instrText>
      </w:r>
      <w:r w:rsidR="007A345F" w:rsidRPr="00E755BC">
        <w:rPr>
          <w:lang w:eastAsia="en-US"/>
        </w:rPr>
        <w:instrText xml:space="preserve"> \* MERGEFORMAT </w:instrText>
      </w:r>
      <w:r w:rsidR="00FD1047" w:rsidRPr="00E755BC">
        <w:rPr>
          <w:lang w:eastAsia="en-US"/>
        </w:rPr>
      </w:r>
      <w:r w:rsidR="00FD1047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rPr>
          <w:noProof/>
        </w:rPr>
        <w:t>15</w:t>
      </w:r>
      <w:r w:rsidR="00FD1047" w:rsidRPr="00E755BC">
        <w:rPr>
          <w:lang w:eastAsia="en-US"/>
        </w:rPr>
        <w:fldChar w:fldCharType="end"/>
      </w:r>
      <w:r w:rsidR="001E0227" w:rsidRPr="00E755BC">
        <w:rPr>
          <w:lang w:eastAsia="en-US"/>
        </w:rPr>
        <w:t xml:space="preserve"> e </w:t>
      </w:r>
      <w:r w:rsidR="00FD1047" w:rsidRPr="00E755BC">
        <w:rPr>
          <w:lang w:eastAsia="en-US"/>
        </w:rPr>
        <w:fldChar w:fldCharType="begin"/>
      </w:r>
      <w:r w:rsidR="00FD1047" w:rsidRPr="00E755BC">
        <w:rPr>
          <w:lang w:eastAsia="en-US"/>
        </w:rPr>
        <w:instrText xml:space="preserve"> REF _Ref137454117 \h </w:instrText>
      </w:r>
      <w:r w:rsidR="007A345F" w:rsidRPr="00E755BC">
        <w:rPr>
          <w:lang w:eastAsia="en-US"/>
        </w:rPr>
        <w:instrText xml:space="preserve"> \* MERGEFORMAT </w:instrText>
      </w:r>
      <w:r w:rsidR="00FD1047" w:rsidRPr="00E755BC">
        <w:rPr>
          <w:lang w:eastAsia="en-US"/>
        </w:rPr>
      </w:r>
      <w:r w:rsidR="00FD1047" w:rsidRPr="00E755BC">
        <w:rPr>
          <w:lang w:eastAsia="en-US"/>
        </w:rPr>
        <w:fldChar w:fldCharType="separate"/>
      </w:r>
      <w:r w:rsidR="00082187" w:rsidRPr="00E755BC">
        <w:t xml:space="preserve">Figura </w:t>
      </w:r>
      <w:r w:rsidR="00082187">
        <w:rPr>
          <w:noProof/>
        </w:rPr>
        <w:t>16</w:t>
      </w:r>
      <w:r w:rsidR="00FD1047" w:rsidRPr="00E755BC">
        <w:rPr>
          <w:lang w:eastAsia="en-US"/>
        </w:rPr>
        <w:fldChar w:fldCharType="end"/>
      </w:r>
      <w:r w:rsidR="00FD1047" w:rsidRPr="00E755BC">
        <w:rPr>
          <w:lang w:eastAsia="en-US"/>
        </w:rPr>
        <w:t xml:space="preserve"> .</w:t>
      </w:r>
    </w:p>
    <w:tbl>
      <w:tblPr>
        <w:tblStyle w:val="Tabelacomgrade"/>
        <w:tblW w:w="0" w:type="auto"/>
        <w:tblInd w:w="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6"/>
        <w:gridCol w:w="5072"/>
      </w:tblGrid>
      <w:tr w:rsidR="00FD1047" w:rsidRPr="00E755BC" w14:paraId="5FC47E74" w14:textId="77777777" w:rsidTr="00FD1047">
        <w:trPr>
          <w:trHeight w:val="4405"/>
        </w:trPr>
        <w:tc>
          <w:tcPr>
            <w:tcW w:w="5228" w:type="dxa"/>
          </w:tcPr>
          <w:p w14:paraId="3337C8F6" w14:textId="77777777" w:rsidR="00FD1047" w:rsidRPr="00E755BC" w:rsidRDefault="00FD1047" w:rsidP="00FD1047">
            <w:pPr>
              <w:keepNext/>
              <w:ind w:left="0"/>
              <w:jc w:val="center"/>
            </w:pPr>
            <w:r w:rsidRPr="00E755BC">
              <w:rPr>
                <w:noProof/>
                <w:lang w:eastAsia="en-US"/>
              </w:rPr>
              <w:lastRenderedPageBreak/>
              <w:drawing>
                <wp:inline distT="0" distB="0" distL="0" distR="0" wp14:anchorId="62B1CB65" wp14:editId="70AA3CF2">
                  <wp:extent cx="2641600" cy="2735997"/>
                  <wp:effectExtent l="0" t="0" r="6350" b="7620"/>
                  <wp:docPr id="1591588039" name="Imagem 1" descr="Foto sele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oto sele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2372" cy="284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36E27" w14:textId="03A9BF64" w:rsidR="00FD1047" w:rsidRPr="00E755BC" w:rsidRDefault="00FD1047" w:rsidP="00FD1047">
            <w:pPr>
              <w:pStyle w:val="Legenda"/>
              <w:rPr>
                <w:lang w:eastAsia="en-US"/>
              </w:rPr>
            </w:pPr>
            <w:bookmarkStart w:id="74" w:name="_Ref137454114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15</w:t>
            </w:r>
            <w:r w:rsidRPr="00E755BC">
              <w:fldChar w:fldCharType="end"/>
            </w:r>
            <w:bookmarkEnd w:id="74"/>
          </w:p>
        </w:tc>
        <w:tc>
          <w:tcPr>
            <w:tcW w:w="5229" w:type="dxa"/>
          </w:tcPr>
          <w:p w14:paraId="7F98C27D" w14:textId="77777777" w:rsidR="00FD1047" w:rsidRPr="00E755BC" w:rsidRDefault="00FD1047" w:rsidP="00FD1047">
            <w:pPr>
              <w:keepNext/>
              <w:ind w:left="0"/>
              <w:jc w:val="center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7F85AAB2" wp14:editId="2ED00380">
                  <wp:extent cx="2489200" cy="2762577"/>
                  <wp:effectExtent l="0" t="0" r="6350" b="0"/>
                  <wp:docPr id="1743366749" name="Imagem 3" descr="Foto sele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oto sele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1220" cy="2897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6A3670" w14:textId="009B6107" w:rsidR="00FD1047" w:rsidRPr="00E755BC" w:rsidRDefault="00FD1047" w:rsidP="00FD1047">
            <w:pPr>
              <w:pStyle w:val="Legenda"/>
            </w:pPr>
            <w:bookmarkStart w:id="75" w:name="_Ref137454117"/>
            <w:r w:rsidRPr="00E755BC">
              <w:t xml:space="preserve">Figura </w:t>
            </w:r>
            <w:r w:rsidRPr="00E755BC">
              <w:fldChar w:fldCharType="begin"/>
            </w:r>
            <w:r w:rsidRPr="00E755BC">
              <w:instrText xml:space="preserve"> SEQ Figure \* ARABIC </w:instrText>
            </w:r>
            <w:r w:rsidRPr="00E755BC">
              <w:fldChar w:fldCharType="separate"/>
            </w:r>
            <w:r w:rsidR="00082187">
              <w:rPr>
                <w:noProof/>
              </w:rPr>
              <w:t>16</w:t>
            </w:r>
            <w:r w:rsidRPr="00E755BC">
              <w:fldChar w:fldCharType="end"/>
            </w:r>
            <w:bookmarkEnd w:id="75"/>
          </w:p>
          <w:p w14:paraId="28159A12" w14:textId="1D2DC2D9" w:rsidR="00FD1047" w:rsidRPr="00E755BC" w:rsidRDefault="00FD1047" w:rsidP="00FD1047">
            <w:pPr>
              <w:ind w:left="0"/>
              <w:jc w:val="center"/>
              <w:rPr>
                <w:lang w:eastAsia="en-US"/>
              </w:rPr>
            </w:pPr>
          </w:p>
        </w:tc>
      </w:tr>
    </w:tbl>
    <w:p w14:paraId="36141354" w14:textId="30BEBEC4" w:rsidR="00FD1047" w:rsidRDefault="00FD1047" w:rsidP="00D776C8">
      <w:pPr>
        <w:ind w:left="0"/>
        <w:rPr>
          <w:lang w:eastAsia="en-US"/>
        </w:rPr>
      </w:pPr>
    </w:p>
    <w:p w14:paraId="78B12001" w14:textId="7BE5B2E9" w:rsidR="00D776C8" w:rsidRPr="00E755BC" w:rsidRDefault="00D776C8" w:rsidP="00D776C8">
      <w:pPr>
        <w:pStyle w:val="Ttulo3"/>
        <w:rPr>
          <w:lang w:val="pt-BR"/>
        </w:rPr>
      </w:pPr>
      <w:bookmarkStart w:id="76" w:name="_Toc138326223"/>
      <w:r>
        <w:rPr>
          <w:lang w:val="pt-BR"/>
        </w:rPr>
        <w:t>INTEGRAÇÃO HARDWARE E SOFTWARE</w:t>
      </w:r>
      <w:bookmarkEnd w:id="76"/>
    </w:p>
    <w:p w14:paraId="4700154B" w14:textId="25FCB0D0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Módulo Sensor de umidade de solo: O sensor de solo detecta as variações de umidade no local onde a sonda está enterrada. O módulo possui duas saídas, uma analógica e outra digital. A saída analógica é a saída do sensor em si, ela varia de acordo com a umidade do solo. A saída digital é a de um comparador LM393</w:t>
      </w:r>
      <w:r w:rsidR="00AF5D54">
        <w:rPr>
          <w:lang w:eastAsia="en-US"/>
        </w:rPr>
        <w:t xml:space="preserve"> (Figura 16)</w:t>
      </w:r>
      <w:r>
        <w:rPr>
          <w:lang w:eastAsia="en-US"/>
        </w:rPr>
        <w:t>, que fornece apenas níveis altos e baixos. Para controles de precisão maior é recomendado usar a saída analógica, assim você pode escalonar várias faixas de atuação. Usando a saída digital você faz apenas um controle ON/OFF baseado em dois limites de leitura do sensor.</w:t>
      </w:r>
    </w:p>
    <w:p w14:paraId="7C8CE079" w14:textId="69615B07" w:rsidR="00AF5D54" w:rsidRDefault="00AF5D54" w:rsidP="00AF5D54">
      <w:pPr>
        <w:ind w:left="0"/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48E6CA1F" wp14:editId="0C8D7A03">
            <wp:extent cx="2770039" cy="2752725"/>
            <wp:effectExtent l="0" t="0" r="0" b="0"/>
            <wp:docPr id="185053183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813" cy="276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E020B" w14:textId="0CFE2F0E" w:rsidR="00AF5D54" w:rsidRDefault="00AF5D54" w:rsidP="00AF5D54">
      <w:pPr>
        <w:ind w:left="0"/>
        <w:jc w:val="center"/>
        <w:rPr>
          <w:lang w:eastAsia="en-US"/>
        </w:rPr>
      </w:pPr>
      <w:r w:rsidRPr="00E755BC">
        <w:t xml:space="preserve">Figura </w:t>
      </w:r>
      <w:r w:rsidRPr="00E755BC">
        <w:fldChar w:fldCharType="begin"/>
      </w:r>
      <w:r w:rsidRPr="00E755BC">
        <w:instrText xml:space="preserve"> SEQ Figure \* ARABIC </w:instrText>
      </w:r>
      <w:r w:rsidRPr="00E755BC">
        <w:fldChar w:fldCharType="separate"/>
      </w:r>
      <w:r w:rsidR="00082187">
        <w:rPr>
          <w:noProof/>
        </w:rPr>
        <w:t>17</w:t>
      </w:r>
      <w:r w:rsidRPr="00E755BC">
        <w:fldChar w:fldCharType="end"/>
      </w:r>
      <w:r>
        <w:t>6</w:t>
      </w:r>
    </w:p>
    <w:p w14:paraId="693DCB31" w14:textId="77777777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lastRenderedPageBreak/>
        <w:t>O princípio de funcionamento é simples. O módulo possui duas hastes com dois longos contatos cada. Trata-se de um sensor cuja resistência elétrica varia de acordo com a umidade do solo. Assim, quanto mais úmido estiver o solo, menor a resistência do sensor e quanto mais seco, maior a resistência do sensor.</w:t>
      </w:r>
    </w:p>
    <w:p w14:paraId="02A8F4B1" w14:textId="77777777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Com a saída digital (D0), o funcionamento básico é o seguinte: Quando a umidade está baixa (solo seco), a saída fica em nível alto. Do contrário (solo úmido), a saída fica em nível baixo. Um pequeno potenciômetro embutido no sensor é usado para ajustar os limites de referência.</w:t>
      </w:r>
    </w:p>
    <w:p w14:paraId="26BFCE45" w14:textId="77777777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Embora o LM393 seja um componente confiável, existe um problema que poderia dificultar seu funcionamento durante o tempo. A oxidação e corrosão podem ocorrer, especialmente se a sonda estiver constantemente em contato com o solo úmido. Isso pode levar a uma deterioração da precisão e confiabilidade das leituras. Como o projeto da estufa indoor é monitorar 24 horas por dia a umidade, o seu uso não seria recomendado.</w:t>
      </w:r>
    </w:p>
    <w:p w14:paraId="2758E7BD" w14:textId="77633A20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Com essa dificuldade em vista, foi adquirido o sensor HD-38</w:t>
      </w:r>
      <w:r w:rsidR="001778DF">
        <w:rPr>
          <w:lang w:eastAsia="en-US"/>
        </w:rPr>
        <w:t xml:space="preserve"> (Figura 17)</w:t>
      </w:r>
      <w:r>
        <w:rPr>
          <w:lang w:eastAsia="en-US"/>
        </w:rPr>
        <w:t>, ele segue o mesmo princípio de funcionamento do anterior, porém ele tem duas hastes resistentes, assim não teríamos mais o problema de oxidação.</w:t>
      </w:r>
    </w:p>
    <w:p w14:paraId="3993CBF0" w14:textId="34B9E16D" w:rsidR="001778DF" w:rsidRDefault="001778DF" w:rsidP="001778DF">
      <w:pPr>
        <w:ind w:left="0"/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3169F3A1" wp14:editId="1780FC20">
            <wp:extent cx="1704872" cy="1725700"/>
            <wp:effectExtent l="0" t="0" r="0" b="8255"/>
            <wp:docPr id="970746414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053" cy="174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9D98E" w14:textId="29CBFF90" w:rsidR="001778DF" w:rsidRDefault="001778DF" w:rsidP="001778DF">
      <w:pPr>
        <w:ind w:left="0"/>
        <w:jc w:val="center"/>
        <w:rPr>
          <w:lang w:eastAsia="en-US"/>
        </w:rPr>
      </w:pPr>
      <w:r>
        <w:rPr>
          <w:lang w:eastAsia="en-US"/>
        </w:rPr>
        <w:t>Figura 17</w:t>
      </w:r>
    </w:p>
    <w:p w14:paraId="18BF10C2" w14:textId="77777777" w:rsidR="002455A5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Vários testes foram feitos como HD-38 e seu uso quando sozinho, sem a ligação com os outros componentes do projeto, eram positivas. Porém quando o sensor era interligado com os outros componentes o seu sinal ficava comprometido.</w:t>
      </w:r>
    </w:p>
    <w:p w14:paraId="20A9438A" w14:textId="2C4C8249" w:rsidR="00D776C8" w:rsidRDefault="002455A5" w:rsidP="002455A5">
      <w:pPr>
        <w:ind w:left="0"/>
        <w:jc w:val="both"/>
        <w:rPr>
          <w:lang w:eastAsia="en-US"/>
        </w:rPr>
      </w:pPr>
      <w:r>
        <w:rPr>
          <w:lang w:eastAsia="en-US"/>
        </w:rPr>
        <w:t>A conclusão que chegamos é que o Wemos D1 R32</w:t>
      </w:r>
      <w:r w:rsidR="00AB094F">
        <w:rPr>
          <w:lang w:eastAsia="en-US"/>
        </w:rPr>
        <w:t xml:space="preserve"> (Figura 18)</w:t>
      </w:r>
      <w:r>
        <w:rPr>
          <w:lang w:eastAsia="en-US"/>
        </w:rPr>
        <w:t xml:space="preserve"> já estava no limite de alimentação, pois nele estava ligado o display LCD e modulo relé que juntos consumiam uma corrente maior que o microcontrolador era capaz de alimentar.</w:t>
      </w:r>
    </w:p>
    <w:p w14:paraId="1EADCDC6" w14:textId="3AB78035" w:rsidR="00AB094F" w:rsidRDefault="00AB094F" w:rsidP="00AB094F">
      <w:pPr>
        <w:ind w:left="0"/>
        <w:jc w:val="center"/>
        <w:rPr>
          <w:lang w:eastAsia="en-US"/>
        </w:rPr>
      </w:pPr>
      <w:r>
        <w:rPr>
          <w:noProof/>
        </w:rPr>
        <w:drawing>
          <wp:inline distT="0" distB="0" distL="0" distR="0" wp14:anchorId="66A091B9" wp14:editId="07F421FD">
            <wp:extent cx="2506518" cy="1971675"/>
            <wp:effectExtent l="0" t="0" r="8255" b="0"/>
            <wp:docPr id="1872583854" name="Imagem 10" descr="Placa Wemos D1 R32, com ES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laca Wemos D1 R32, com ESP 3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8" t="21209" r="10003" b="16452"/>
                    <a:stretch/>
                  </pic:blipFill>
                  <pic:spPr bwMode="auto">
                    <a:xfrm>
                      <a:off x="0" y="0"/>
                      <a:ext cx="2548155" cy="200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E32D1" w14:textId="06A30035" w:rsidR="00AB094F" w:rsidRPr="00E755BC" w:rsidRDefault="00AB094F" w:rsidP="00AB094F">
      <w:pPr>
        <w:ind w:left="0"/>
        <w:jc w:val="center"/>
        <w:rPr>
          <w:lang w:eastAsia="en-US"/>
        </w:rPr>
      </w:pPr>
      <w:r>
        <w:rPr>
          <w:lang w:eastAsia="en-US"/>
        </w:rPr>
        <w:t>Figura 18</w:t>
      </w:r>
    </w:p>
    <w:p w14:paraId="47DADED9" w14:textId="75043720" w:rsidR="001E0227" w:rsidRPr="00E755BC" w:rsidRDefault="001E0227" w:rsidP="001E0227">
      <w:pPr>
        <w:pStyle w:val="Ttulo3"/>
        <w:rPr>
          <w:lang w:val="pt-BR"/>
        </w:rPr>
      </w:pPr>
      <w:bookmarkStart w:id="77" w:name="_Toc138326224"/>
      <w:r w:rsidRPr="00E755BC">
        <w:rPr>
          <w:lang w:val="pt-BR"/>
        </w:rPr>
        <w:lastRenderedPageBreak/>
        <w:t>MONTAGEM FINAL DA ESTRUTURA</w:t>
      </w:r>
      <w:bookmarkEnd w:id="77"/>
    </w:p>
    <w:p w14:paraId="260BA8B4" w14:textId="5A192582" w:rsidR="00CF18B6" w:rsidRPr="00E755BC" w:rsidRDefault="007A345F" w:rsidP="007A345F">
      <w:pPr>
        <w:ind w:left="0"/>
        <w:jc w:val="both"/>
        <w:rPr>
          <w:lang w:eastAsia="en-US"/>
        </w:rPr>
      </w:pPr>
      <w:r w:rsidRPr="00E755BC">
        <w:rPr>
          <w:lang w:eastAsia="en-US"/>
        </w:rPr>
        <w:t>Em sincronia com a montage</w:t>
      </w:r>
      <w:r w:rsidR="00CF18B6" w:rsidRPr="00E755BC">
        <w:rPr>
          <w:lang w:eastAsia="en-US"/>
        </w:rPr>
        <w:t>m</w:t>
      </w:r>
      <w:r w:rsidRPr="00E755BC">
        <w:rPr>
          <w:lang w:eastAsia="en-US"/>
        </w:rPr>
        <w:t xml:space="preserve"> dos componentes eletrônicos</w:t>
      </w:r>
      <w:r w:rsidR="00CF18B6" w:rsidRPr="00E755BC">
        <w:rPr>
          <w:lang w:eastAsia="en-US"/>
        </w:rPr>
        <w:t xml:space="preserve">, a estrutura externa foi finalizada. Os perfis que compõe as laterais da estufa e sustentam os plásticos reflexivos são fixados através de duas peças produzidas na impressora 3D como pode ser visto na </w:t>
      </w:r>
      <w:r w:rsidR="005E722F">
        <w:rPr>
          <w:lang w:eastAsia="en-US"/>
        </w:rPr>
        <w:t>Figura 1</w:t>
      </w:r>
      <w:r w:rsidR="00AB094F">
        <w:rPr>
          <w:lang w:eastAsia="en-US"/>
        </w:rPr>
        <w:t>9</w:t>
      </w:r>
      <w:r w:rsidR="00CF18B6" w:rsidRPr="00E755BC">
        <w:rPr>
          <w:lang w:eastAsia="en-US"/>
        </w:rPr>
        <w:t xml:space="preserve"> e</w:t>
      </w:r>
      <w:r w:rsidR="005E722F">
        <w:rPr>
          <w:lang w:eastAsia="en-US"/>
        </w:rPr>
        <w:t xml:space="preserve"> Figura </w:t>
      </w:r>
      <w:r w:rsidR="00AB094F">
        <w:rPr>
          <w:lang w:eastAsia="en-US"/>
        </w:rPr>
        <w:t>20</w:t>
      </w:r>
      <w:r w:rsidR="005E722F">
        <w:rPr>
          <w:lang w:eastAsia="en-US"/>
        </w:rPr>
        <w:t>.</w:t>
      </w:r>
      <w:r w:rsidR="00CF18B6" w:rsidRPr="00E755BC">
        <w:rPr>
          <w:lang w:eastAsia="en-US"/>
        </w:rPr>
        <w:t xml:space="preserve"> 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5228"/>
        <w:gridCol w:w="5229"/>
      </w:tblGrid>
      <w:tr w:rsidR="00A17171" w:rsidRPr="00E755BC" w14:paraId="610B25CA" w14:textId="77777777" w:rsidTr="00237267">
        <w:trPr>
          <w:trHeight w:val="3665"/>
        </w:trPr>
        <w:tc>
          <w:tcPr>
            <w:tcW w:w="5228" w:type="dxa"/>
            <w:tcBorders>
              <w:top w:val="nil"/>
              <w:left w:val="nil"/>
              <w:bottom w:val="nil"/>
              <w:right w:val="nil"/>
            </w:tcBorders>
          </w:tcPr>
          <w:p w14:paraId="31AD3F8A" w14:textId="77777777" w:rsidR="00CF18B6" w:rsidRPr="00E755BC" w:rsidRDefault="00CF18B6" w:rsidP="00CF18B6">
            <w:pPr>
              <w:keepNext/>
              <w:ind w:left="0"/>
              <w:jc w:val="center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4145D956" wp14:editId="42EA0854">
                  <wp:extent cx="2590800" cy="1974850"/>
                  <wp:effectExtent l="0" t="0" r="0" b="6350"/>
                  <wp:docPr id="1321996339" name="Imagem 1" descr="Mí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í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381" cy="1993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ADE59B" w14:textId="17A1531E" w:rsidR="00CF18B6" w:rsidRPr="00E755BC" w:rsidRDefault="00CF18B6" w:rsidP="00CF18B6">
            <w:pPr>
              <w:pStyle w:val="Legenda"/>
            </w:pPr>
            <w:bookmarkStart w:id="78" w:name="_Ref137456340"/>
            <w:r w:rsidRPr="00E755BC">
              <w:t>Figur</w:t>
            </w:r>
            <w:r w:rsidR="005E722F">
              <w:t>a</w:t>
            </w:r>
            <w:r w:rsidRPr="00E755BC">
              <w:t xml:space="preserve"> </w:t>
            </w:r>
            <w:bookmarkEnd w:id="78"/>
            <w:r w:rsidR="00DB7A26">
              <w:t>1</w:t>
            </w:r>
            <w:r w:rsidR="00AB094F">
              <w:t>9</w:t>
            </w:r>
          </w:p>
          <w:p w14:paraId="196C215F" w14:textId="23642C36" w:rsidR="00CF18B6" w:rsidRPr="00E755BC" w:rsidRDefault="00CF18B6" w:rsidP="00CF18B6">
            <w:pPr>
              <w:pStyle w:val="Legenda"/>
              <w:rPr>
                <w:lang w:eastAsia="en-US"/>
              </w:rPr>
            </w:pPr>
          </w:p>
        </w:tc>
        <w:tc>
          <w:tcPr>
            <w:tcW w:w="5229" w:type="dxa"/>
            <w:tcBorders>
              <w:top w:val="nil"/>
              <w:left w:val="nil"/>
              <w:bottom w:val="nil"/>
              <w:right w:val="nil"/>
            </w:tcBorders>
          </w:tcPr>
          <w:p w14:paraId="4FA5F52D" w14:textId="77777777" w:rsidR="00CF18B6" w:rsidRPr="00E755BC" w:rsidRDefault="00CF18B6" w:rsidP="00CF18B6">
            <w:pPr>
              <w:keepNext/>
              <w:ind w:left="0"/>
              <w:jc w:val="center"/>
            </w:pPr>
            <w:r w:rsidRPr="00E755BC">
              <w:rPr>
                <w:noProof/>
                <w:lang w:eastAsia="en-US"/>
              </w:rPr>
              <w:drawing>
                <wp:inline distT="0" distB="0" distL="0" distR="0" wp14:anchorId="6E3DE24E" wp14:editId="31ACB441">
                  <wp:extent cx="3025140" cy="1974850"/>
                  <wp:effectExtent l="0" t="0" r="3810" b="6350"/>
                  <wp:docPr id="386894885" name="Imagem 2" descr="Mí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í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9342" cy="1984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AE0BA" w14:textId="69F04264" w:rsidR="00CF18B6" w:rsidRPr="00E755BC" w:rsidRDefault="00CF18B6" w:rsidP="00CF18B6">
            <w:pPr>
              <w:pStyle w:val="Legenda"/>
            </w:pPr>
            <w:bookmarkStart w:id="79" w:name="_Ref137456374"/>
            <w:r w:rsidRPr="00E755BC">
              <w:t>Figur</w:t>
            </w:r>
            <w:r w:rsidR="005E722F">
              <w:t>a</w:t>
            </w:r>
            <w:r w:rsidRPr="00E755BC">
              <w:t xml:space="preserve"> </w:t>
            </w:r>
            <w:bookmarkEnd w:id="79"/>
            <w:r w:rsidR="00AB094F">
              <w:t>20</w:t>
            </w:r>
          </w:p>
          <w:p w14:paraId="644909D5" w14:textId="0B63EA0D" w:rsidR="00A17171" w:rsidRPr="00E755BC" w:rsidRDefault="00A17171" w:rsidP="00A17171">
            <w:pPr>
              <w:ind w:left="0"/>
            </w:pPr>
          </w:p>
        </w:tc>
      </w:tr>
    </w:tbl>
    <w:p w14:paraId="18DDD9B7" w14:textId="2F3D9EF9" w:rsidR="001E0227" w:rsidRPr="00E755BC" w:rsidRDefault="007A345F" w:rsidP="00D01D99">
      <w:pPr>
        <w:ind w:left="0"/>
        <w:jc w:val="both"/>
        <w:rPr>
          <w:lang w:eastAsia="en-US"/>
        </w:rPr>
      </w:pPr>
      <w:r w:rsidRPr="00E755BC">
        <w:rPr>
          <w:lang w:eastAsia="en-US"/>
        </w:rPr>
        <w:t xml:space="preserve"> </w:t>
      </w:r>
      <w:r w:rsidR="00A17171" w:rsidRPr="00E755BC">
        <w:rPr>
          <w:lang w:eastAsia="en-US"/>
        </w:rPr>
        <w:t xml:space="preserve">Ao mesmo tempo, foi fixado a ventoinha, que será responsável pela exaustão da </w:t>
      </w:r>
      <w:r w:rsidR="00055DEB">
        <w:rPr>
          <w:lang w:eastAsia="en-US"/>
        </w:rPr>
        <w:t>câmara interna</w:t>
      </w:r>
      <w:r w:rsidR="00A17171" w:rsidRPr="00E755BC">
        <w:rPr>
          <w:lang w:eastAsia="en-US"/>
        </w:rPr>
        <w:t xml:space="preserve">. A ventoinha será controlada pelo microcontrolador e será acionada sempre que umidade estiver acima </w:t>
      </w:r>
      <w:r w:rsidR="00055DEB">
        <w:rPr>
          <w:lang w:eastAsia="en-US"/>
        </w:rPr>
        <w:t>do parâmetro predefinido</w:t>
      </w:r>
      <w:r w:rsidR="00A17171" w:rsidRPr="00E755BC">
        <w:rPr>
          <w:lang w:eastAsia="en-US"/>
        </w:rPr>
        <w:t>.</w:t>
      </w:r>
    </w:p>
    <w:p w14:paraId="74AA4B2E" w14:textId="26380F55" w:rsidR="00237267" w:rsidRDefault="00055DEB" w:rsidP="00D01D99">
      <w:pPr>
        <w:ind w:left="0"/>
        <w:jc w:val="both"/>
        <w:rPr>
          <w:lang w:eastAsia="en-US"/>
        </w:rPr>
      </w:pPr>
      <w:r>
        <w:rPr>
          <w:lang w:eastAsia="en-US"/>
        </w:rPr>
        <w:t>Foi utilizado</w:t>
      </w:r>
      <w:r w:rsidR="00237267" w:rsidRPr="00E755BC">
        <w:rPr>
          <w:lang w:eastAsia="en-US"/>
        </w:rPr>
        <w:t xml:space="preserve"> conduítes para evitar que os fios de conexão dos componentes fiquem soltos no interior da estufa. </w:t>
      </w:r>
    </w:p>
    <w:p w14:paraId="4FB10931" w14:textId="77777777" w:rsidR="00BC5DFB" w:rsidRPr="00E755BC" w:rsidRDefault="00BC5DFB" w:rsidP="00D01D99">
      <w:pPr>
        <w:ind w:left="0"/>
        <w:jc w:val="both"/>
        <w:rPr>
          <w:lang w:eastAsia="en-US"/>
        </w:rPr>
      </w:pPr>
    </w:p>
    <w:p w14:paraId="04C2F92F" w14:textId="79A58CEF" w:rsidR="00AA20C8" w:rsidRPr="00E755BC" w:rsidRDefault="00AA20C8" w:rsidP="00AA20C8">
      <w:pPr>
        <w:pStyle w:val="Ttulo3"/>
        <w:rPr>
          <w:b w:val="0"/>
          <w:bCs w:val="0"/>
          <w:sz w:val="24"/>
          <w:szCs w:val="24"/>
          <w:lang w:val="pt-BR"/>
        </w:rPr>
      </w:pPr>
      <w:bookmarkStart w:id="80" w:name="_Toc138326225"/>
      <w:r w:rsidRPr="00E755BC">
        <w:rPr>
          <w:lang w:val="pt-BR"/>
        </w:rPr>
        <w:t>FINALIZAÇÃO E ENTREGÁVEIS</w:t>
      </w:r>
      <w:bookmarkEnd w:id="80"/>
      <w:r w:rsidRPr="00E755BC">
        <w:rPr>
          <w:lang w:val="pt-BR"/>
        </w:rPr>
        <w:t xml:space="preserve"> </w:t>
      </w:r>
    </w:p>
    <w:p w14:paraId="15855135" w14:textId="1AF818DB" w:rsidR="00AA20C8" w:rsidRPr="00E755BC" w:rsidRDefault="00AA20C8" w:rsidP="00055DEB">
      <w:pPr>
        <w:jc w:val="both"/>
        <w:rPr>
          <w:lang w:eastAsia="en-US"/>
        </w:rPr>
      </w:pPr>
      <w:r w:rsidRPr="00E755BC">
        <w:rPr>
          <w:lang w:eastAsia="en-US"/>
        </w:rPr>
        <w:t xml:space="preserve">A estrutura foi finalizada a tempo da quarta sprint, onde ela foi apresentada e aprovada pelo cliente e professores, </w:t>
      </w:r>
      <w:r w:rsidR="00E755BC" w:rsidRPr="00E755BC">
        <w:rPr>
          <w:lang w:eastAsia="en-US"/>
        </w:rPr>
        <w:t>atendendo</w:t>
      </w:r>
      <w:r w:rsidRPr="00E755BC">
        <w:rPr>
          <w:lang w:eastAsia="en-US"/>
        </w:rPr>
        <w:t xml:space="preserve"> as premissas iniciais, entregando um protótipo </w:t>
      </w:r>
      <w:r w:rsidR="00A448DF" w:rsidRPr="00E755BC">
        <w:rPr>
          <w:lang w:eastAsia="en-US"/>
        </w:rPr>
        <w:t xml:space="preserve">dentro do prazo e com pelo menos uma </w:t>
      </w:r>
      <w:r w:rsidR="00E755BC" w:rsidRPr="00E755BC">
        <w:rPr>
          <w:lang w:eastAsia="en-US"/>
        </w:rPr>
        <w:t>variável</w:t>
      </w:r>
      <w:r w:rsidR="00A448DF" w:rsidRPr="00E755BC">
        <w:rPr>
          <w:lang w:eastAsia="en-US"/>
        </w:rPr>
        <w:t xml:space="preserve"> funcionando.</w:t>
      </w:r>
    </w:p>
    <w:p w14:paraId="4FB87F5D" w14:textId="317E0AE9" w:rsidR="00A448DF" w:rsidRPr="00E755BC" w:rsidRDefault="00A448DF" w:rsidP="00A448DF">
      <w:pPr>
        <w:jc w:val="both"/>
        <w:rPr>
          <w:lang w:eastAsia="en-US"/>
        </w:rPr>
      </w:pPr>
      <w:r w:rsidRPr="00E755BC">
        <w:rPr>
          <w:lang w:eastAsia="en-US"/>
        </w:rPr>
        <w:t>O projeto “</w:t>
      </w:r>
      <w:r w:rsidRPr="00E755BC">
        <w:rPr>
          <w:i/>
          <w:iCs/>
          <w:lang w:eastAsia="en-US"/>
        </w:rPr>
        <w:t>Smart Farming</w:t>
      </w:r>
      <w:r w:rsidRPr="00E755BC">
        <w:rPr>
          <w:lang w:eastAsia="en-US"/>
        </w:rPr>
        <w:t xml:space="preserve">” conta com um Sistema de aquisição de dados ambientais, sendo eles: umidade do solo e temperatura ambiente. Esses dados são disponibilizados através de um cartão SD que é atualizado a cada 10 minutos, além de contar com a data, horário e dia da semana da gravação. Os dados também ficam </w:t>
      </w:r>
      <w:r w:rsidR="00E755BC" w:rsidRPr="00E755BC">
        <w:rPr>
          <w:lang w:eastAsia="en-US"/>
        </w:rPr>
        <w:t>disponíveis</w:t>
      </w:r>
      <w:r w:rsidRPr="00E755BC">
        <w:rPr>
          <w:lang w:eastAsia="en-US"/>
        </w:rPr>
        <w:t xml:space="preserve"> na Plataforma Arduino ICloud e no display LCD. O protótipo ainda conta com componentes destinados a manter um ambiente controlado e favorável para o crescimento de uma planta, são eles: bomba peristáltica, ventoinha e </w:t>
      </w:r>
      <w:r w:rsidR="00E755BC" w:rsidRPr="00E755BC">
        <w:rPr>
          <w:lang w:eastAsia="en-US"/>
        </w:rPr>
        <w:t>lâmpada</w:t>
      </w:r>
      <w:r w:rsidRPr="00E755BC">
        <w:rPr>
          <w:lang w:eastAsia="en-US"/>
        </w:rPr>
        <w:t xml:space="preserve"> Grow Led. </w:t>
      </w:r>
    </w:p>
    <w:p w14:paraId="1E616C24" w14:textId="0901B4A3" w:rsidR="00A448DF" w:rsidRPr="00E755BC" w:rsidRDefault="00A448DF" w:rsidP="00A448DF">
      <w:pPr>
        <w:jc w:val="both"/>
        <w:rPr>
          <w:lang w:eastAsia="en-US"/>
        </w:rPr>
      </w:pPr>
      <w:r w:rsidRPr="00E755BC">
        <w:rPr>
          <w:lang w:eastAsia="en-US"/>
        </w:rPr>
        <w:t>O interior da estrutura conta com uma manta refletiva, que Evita o desperd</w:t>
      </w:r>
      <w:r w:rsidR="006438A8" w:rsidRPr="00E755BC">
        <w:rPr>
          <w:lang w:eastAsia="en-US"/>
        </w:rPr>
        <w:t>í</w:t>
      </w:r>
      <w:r w:rsidRPr="00E755BC">
        <w:rPr>
          <w:lang w:eastAsia="en-US"/>
        </w:rPr>
        <w:t xml:space="preserve">cio de luminosidade gerada pela lâmpada, e impedindo a entrada de luz de fontes externas, como consequência, o ambiente fica livre de </w:t>
      </w:r>
      <w:r w:rsidR="00E755BC" w:rsidRPr="00E755BC">
        <w:rPr>
          <w:lang w:eastAsia="en-US"/>
        </w:rPr>
        <w:t>possíveis</w:t>
      </w:r>
      <w:r w:rsidRPr="00E755BC">
        <w:rPr>
          <w:lang w:eastAsia="en-US"/>
        </w:rPr>
        <w:t xml:space="preserve"> pragas que </w:t>
      </w:r>
      <w:r w:rsidR="006438A8" w:rsidRPr="00E755BC">
        <w:rPr>
          <w:lang w:eastAsia="en-US"/>
        </w:rPr>
        <w:t xml:space="preserve">impedem o crescimento </w:t>
      </w:r>
      <w:r w:rsidR="00E755BC" w:rsidRPr="00E755BC">
        <w:rPr>
          <w:lang w:eastAsia="en-US"/>
        </w:rPr>
        <w:t>saudáve</w:t>
      </w:r>
      <w:r w:rsidR="00E755BC">
        <w:rPr>
          <w:lang w:eastAsia="en-US"/>
        </w:rPr>
        <w:t>l</w:t>
      </w:r>
      <w:r w:rsidR="006438A8" w:rsidRPr="00E755BC">
        <w:rPr>
          <w:lang w:eastAsia="en-US"/>
        </w:rPr>
        <w:t xml:space="preserve"> da planta.</w:t>
      </w:r>
    </w:p>
    <w:p w14:paraId="1B7761E1" w14:textId="4518780D" w:rsidR="006438A8" w:rsidRDefault="001778DF" w:rsidP="00A448DF">
      <w:pPr>
        <w:jc w:val="both"/>
        <w:rPr>
          <w:lang w:eastAsia="en-US"/>
        </w:rPr>
      </w:pPr>
      <w:r>
        <w:rPr>
          <w:lang w:eastAsia="en-US"/>
        </w:rPr>
        <w:t>O cliente mencionou a aprovação da solução proposta</w:t>
      </w:r>
      <w:r w:rsidR="006438A8" w:rsidRPr="00E755BC">
        <w:rPr>
          <w:lang w:eastAsia="en-US"/>
        </w:rPr>
        <w:t>, atingindo o objetivo do semestre e adquirindo conhecimento de novas tecnologias</w:t>
      </w:r>
      <w:r w:rsidR="00055DEB">
        <w:rPr>
          <w:lang w:eastAsia="en-US"/>
        </w:rPr>
        <w:t>.</w:t>
      </w:r>
    </w:p>
    <w:p w14:paraId="485831FE" w14:textId="44700585" w:rsidR="00AA20C8" w:rsidRPr="00E755BC" w:rsidRDefault="00055DEB" w:rsidP="00055DEB">
      <w:pPr>
        <w:jc w:val="both"/>
        <w:rPr>
          <w:lang w:eastAsia="en-US"/>
        </w:rPr>
      </w:pPr>
      <w:r>
        <w:rPr>
          <w:lang w:eastAsia="en-US"/>
        </w:rPr>
        <w:lastRenderedPageBreak/>
        <w:t>Ao longo do projeto, a equipe desenvolveu habilidades de gerenciamento de projeto, programação, trabalho em equipe e amadurecimento de habilidades sociais através da interação entre alunos, professores e desafios enfrentados.</w:t>
      </w:r>
    </w:p>
    <w:sectPr w:rsidR="00AA20C8" w:rsidRPr="00E755BC" w:rsidSect="00B71D73">
      <w:pgSz w:w="11907" w:h="16840" w:code="9"/>
      <w:pgMar w:top="720" w:right="720" w:bottom="720" w:left="720" w:header="1134" w:footer="1134" w:gutter="0"/>
      <w:pgNumType w:chapStyle="1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C7A7DD" w14:textId="77777777" w:rsidR="00950AEA" w:rsidRDefault="00950AEA">
      <w:r>
        <w:separator/>
      </w:r>
    </w:p>
  </w:endnote>
  <w:endnote w:type="continuationSeparator" w:id="0">
    <w:p w14:paraId="4AF17720" w14:textId="77777777" w:rsidR="00950AEA" w:rsidRDefault="00950AEA">
      <w:r>
        <w:continuationSeparator/>
      </w:r>
    </w:p>
  </w:endnote>
  <w:endnote w:type="continuationNotice" w:id="1">
    <w:p w14:paraId="757C9B21" w14:textId="77777777" w:rsidR="00950AEA" w:rsidRDefault="00950AEA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8032F" w14:textId="77777777" w:rsidR="00950AEA" w:rsidRDefault="00950AEA">
      <w:r>
        <w:separator/>
      </w:r>
    </w:p>
  </w:footnote>
  <w:footnote w:type="continuationSeparator" w:id="0">
    <w:p w14:paraId="2AFA2133" w14:textId="77777777" w:rsidR="00950AEA" w:rsidRDefault="00950AEA">
      <w:r>
        <w:continuationSeparator/>
      </w:r>
    </w:p>
  </w:footnote>
  <w:footnote w:type="continuationNotice" w:id="1">
    <w:p w14:paraId="034F5ED8" w14:textId="77777777" w:rsidR="00950AEA" w:rsidRDefault="00950AEA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EE718" w14:textId="77777777" w:rsidR="0080688E" w:rsidRDefault="0080688E" w:rsidP="0080688E">
    <w:pPr>
      <w:pStyle w:val="Cabealho"/>
      <w:ind w:left="0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in;height:3in" o:bullet="t">
        <v:imagedata r:id="rId1" o:title=""/>
      </v:shape>
    </w:pict>
  </w:numPicBullet>
  <w:abstractNum w:abstractNumId="0" w15:restartNumberingAfterBreak="0">
    <w:nsid w:val="06353EAF"/>
    <w:multiLevelType w:val="hybridMultilevel"/>
    <w:tmpl w:val="AA3081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6F060B"/>
    <w:multiLevelType w:val="hybridMultilevel"/>
    <w:tmpl w:val="E3C24482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2" w15:restartNumberingAfterBreak="0">
    <w:nsid w:val="10216627"/>
    <w:multiLevelType w:val="hybridMultilevel"/>
    <w:tmpl w:val="726C2D0C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42618B1"/>
    <w:multiLevelType w:val="multilevel"/>
    <w:tmpl w:val="A4B06B2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862" w:hanging="720"/>
      </w:pPr>
      <w:rPr>
        <w:rFonts w:ascii="Times New Roman" w:hAnsi="Times New Roman" w:cs="Times New Roman" w:hint="default"/>
        <w:color w:val="000000" w:themeColor="text1"/>
        <w:sz w:val="28"/>
        <w:szCs w:val="28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6CA7394"/>
    <w:multiLevelType w:val="hybridMultilevel"/>
    <w:tmpl w:val="7260715A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5" w15:restartNumberingAfterBreak="0">
    <w:nsid w:val="185526AD"/>
    <w:multiLevelType w:val="hybridMultilevel"/>
    <w:tmpl w:val="F8F8D0E0"/>
    <w:lvl w:ilvl="0" w:tplc="55E8396E">
      <w:start w:val="1"/>
      <w:numFmt w:val="decimal"/>
      <w:lvlText w:val="%1."/>
      <w:lvlJc w:val="left"/>
      <w:pPr>
        <w:ind w:left="1008" w:hanging="360"/>
      </w:pPr>
      <w:rPr>
        <w:rFonts w:hint="default"/>
        <w:b/>
        <w:i w:val="0"/>
        <w:color w:val="auto"/>
        <w:sz w:val="16"/>
        <w14:numForm w14:val="oldStyle"/>
        <w14:numSpacing w14:val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F67F45"/>
    <w:multiLevelType w:val="hybridMultilevel"/>
    <w:tmpl w:val="99EC73F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F194C69"/>
    <w:multiLevelType w:val="hybridMultilevel"/>
    <w:tmpl w:val="337434F2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8" w15:restartNumberingAfterBreak="0">
    <w:nsid w:val="1FF6586A"/>
    <w:multiLevelType w:val="hybridMultilevel"/>
    <w:tmpl w:val="3FC8433E"/>
    <w:lvl w:ilvl="0" w:tplc="0416000F">
      <w:start w:val="1"/>
      <w:numFmt w:val="decimal"/>
      <w:lvlText w:val="%1."/>
      <w:lvlJc w:val="left"/>
      <w:pPr>
        <w:ind w:left="1008" w:hanging="360"/>
      </w:pPr>
    </w:lvl>
    <w:lvl w:ilvl="1" w:tplc="04160019" w:tentative="1">
      <w:start w:val="1"/>
      <w:numFmt w:val="lowerLetter"/>
      <w:lvlText w:val="%2."/>
      <w:lvlJc w:val="left"/>
      <w:pPr>
        <w:ind w:left="1728" w:hanging="360"/>
      </w:pPr>
    </w:lvl>
    <w:lvl w:ilvl="2" w:tplc="0416001B" w:tentative="1">
      <w:start w:val="1"/>
      <w:numFmt w:val="lowerRoman"/>
      <w:lvlText w:val="%3."/>
      <w:lvlJc w:val="right"/>
      <w:pPr>
        <w:ind w:left="2448" w:hanging="180"/>
      </w:pPr>
    </w:lvl>
    <w:lvl w:ilvl="3" w:tplc="0416000F" w:tentative="1">
      <w:start w:val="1"/>
      <w:numFmt w:val="decimal"/>
      <w:lvlText w:val="%4."/>
      <w:lvlJc w:val="left"/>
      <w:pPr>
        <w:ind w:left="3168" w:hanging="360"/>
      </w:pPr>
    </w:lvl>
    <w:lvl w:ilvl="4" w:tplc="04160019" w:tentative="1">
      <w:start w:val="1"/>
      <w:numFmt w:val="lowerLetter"/>
      <w:lvlText w:val="%5."/>
      <w:lvlJc w:val="left"/>
      <w:pPr>
        <w:ind w:left="3888" w:hanging="360"/>
      </w:pPr>
    </w:lvl>
    <w:lvl w:ilvl="5" w:tplc="0416001B" w:tentative="1">
      <w:start w:val="1"/>
      <w:numFmt w:val="lowerRoman"/>
      <w:lvlText w:val="%6."/>
      <w:lvlJc w:val="right"/>
      <w:pPr>
        <w:ind w:left="4608" w:hanging="180"/>
      </w:pPr>
    </w:lvl>
    <w:lvl w:ilvl="6" w:tplc="0416000F" w:tentative="1">
      <w:start w:val="1"/>
      <w:numFmt w:val="decimal"/>
      <w:lvlText w:val="%7."/>
      <w:lvlJc w:val="left"/>
      <w:pPr>
        <w:ind w:left="5328" w:hanging="360"/>
      </w:pPr>
    </w:lvl>
    <w:lvl w:ilvl="7" w:tplc="04160019" w:tentative="1">
      <w:start w:val="1"/>
      <w:numFmt w:val="lowerLetter"/>
      <w:lvlText w:val="%8."/>
      <w:lvlJc w:val="left"/>
      <w:pPr>
        <w:ind w:left="6048" w:hanging="360"/>
      </w:pPr>
    </w:lvl>
    <w:lvl w:ilvl="8" w:tplc="0416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1F2004D"/>
    <w:multiLevelType w:val="multilevel"/>
    <w:tmpl w:val="07EE7B9A"/>
    <w:lvl w:ilvl="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10" w15:restartNumberingAfterBreak="0">
    <w:nsid w:val="221D7BDB"/>
    <w:multiLevelType w:val="hybridMultilevel"/>
    <w:tmpl w:val="B60A1498"/>
    <w:lvl w:ilvl="0" w:tplc="D92AD45A">
      <w:start w:val="1"/>
      <w:numFmt w:val="bullet"/>
      <w:lvlText w:val=""/>
      <w:lvlJc w:val="left"/>
      <w:pPr>
        <w:ind w:left="129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11" w15:restartNumberingAfterBreak="0">
    <w:nsid w:val="27132FD0"/>
    <w:multiLevelType w:val="hybridMultilevel"/>
    <w:tmpl w:val="E3641786"/>
    <w:lvl w:ilvl="0" w:tplc="F66ACF20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2748368E"/>
    <w:multiLevelType w:val="hybridMultilevel"/>
    <w:tmpl w:val="30A8EC20"/>
    <w:lvl w:ilvl="0" w:tplc="04160001">
      <w:start w:val="1"/>
      <w:numFmt w:val="bullet"/>
      <w:lvlText w:val=""/>
      <w:lvlJc w:val="left"/>
      <w:pPr>
        <w:ind w:left="17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4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9" w:hanging="360"/>
      </w:pPr>
      <w:rPr>
        <w:rFonts w:ascii="Wingdings" w:hAnsi="Wingdings" w:hint="default"/>
      </w:rPr>
    </w:lvl>
  </w:abstractNum>
  <w:abstractNum w:abstractNumId="13" w15:restartNumberingAfterBreak="0">
    <w:nsid w:val="281911C9"/>
    <w:multiLevelType w:val="hybridMultilevel"/>
    <w:tmpl w:val="76480F48"/>
    <w:lvl w:ilvl="0" w:tplc="0416000B">
      <w:start w:val="1"/>
      <w:numFmt w:val="bullet"/>
      <w:lvlText w:val=""/>
      <w:lvlJc w:val="left"/>
      <w:pPr>
        <w:ind w:left="100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14" w15:restartNumberingAfterBreak="0">
    <w:nsid w:val="2E565B70"/>
    <w:multiLevelType w:val="hybridMultilevel"/>
    <w:tmpl w:val="405EC554"/>
    <w:lvl w:ilvl="0" w:tplc="0416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49E3F14"/>
    <w:multiLevelType w:val="hybridMultilevel"/>
    <w:tmpl w:val="6AB8B02E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16" w15:restartNumberingAfterBreak="0">
    <w:nsid w:val="37131B59"/>
    <w:multiLevelType w:val="hybridMultilevel"/>
    <w:tmpl w:val="950EA764"/>
    <w:lvl w:ilvl="0" w:tplc="534ABDFE">
      <w:start w:val="12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741D78"/>
    <w:multiLevelType w:val="multilevel"/>
    <w:tmpl w:val="6D82AC1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08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18" w15:restartNumberingAfterBreak="0">
    <w:nsid w:val="392169EA"/>
    <w:multiLevelType w:val="hybridMultilevel"/>
    <w:tmpl w:val="07EE7B9A"/>
    <w:lvl w:ilvl="0" w:tplc="BC3A800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 w:tplc="0416000F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 w:tplc="0416000F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19" w15:restartNumberingAfterBreak="0">
    <w:nsid w:val="42FD261A"/>
    <w:multiLevelType w:val="hybridMultilevel"/>
    <w:tmpl w:val="D5C8E514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20" w15:restartNumberingAfterBreak="0">
    <w:nsid w:val="4C8313B6"/>
    <w:multiLevelType w:val="hybridMultilevel"/>
    <w:tmpl w:val="60283910"/>
    <w:lvl w:ilvl="0" w:tplc="4586A188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8" w:hanging="360"/>
      </w:pPr>
    </w:lvl>
    <w:lvl w:ilvl="2" w:tplc="0416001B" w:tentative="1">
      <w:start w:val="1"/>
      <w:numFmt w:val="lowerRoman"/>
      <w:lvlText w:val="%3."/>
      <w:lvlJc w:val="right"/>
      <w:pPr>
        <w:ind w:left="2088" w:hanging="180"/>
      </w:pPr>
    </w:lvl>
    <w:lvl w:ilvl="3" w:tplc="0416000F" w:tentative="1">
      <w:start w:val="1"/>
      <w:numFmt w:val="decimal"/>
      <w:lvlText w:val="%4."/>
      <w:lvlJc w:val="left"/>
      <w:pPr>
        <w:ind w:left="2808" w:hanging="360"/>
      </w:pPr>
    </w:lvl>
    <w:lvl w:ilvl="4" w:tplc="04160019" w:tentative="1">
      <w:start w:val="1"/>
      <w:numFmt w:val="lowerLetter"/>
      <w:lvlText w:val="%5."/>
      <w:lvlJc w:val="left"/>
      <w:pPr>
        <w:ind w:left="3528" w:hanging="360"/>
      </w:pPr>
    </w:lvl>
    <w:lvl w:ilvl="5" w:tplc="0416001B" w:tentative="1">
      <w:start w:val="1"/>
      <w:numFmt w:val="lowerRoman"/>
      <w:lvlText w:val="%6."/>
      <w:lvlJc w:val="right"/>
      <w:pPr>
        <w:ind w:left="4248" w:hanging="180"/>
      </w:pPr>
    </w:lvl>
    <w:lvl w:ilvl="6" w:tplc="0416000F" w:tentative="1">
      <w:start w:val="1"/>
      <w:numFmt w:val="decimal"/>
      <w:lvlText w:val="%7."/>
      <w:lvlJc w:val="left"/>
      <w:pPr>
        <w:ind w:left="4968" w:hanging="360"/>
      </w:pPr>
    </w:lvl>
    <w:lvl w:ilvl="7" w:tplc="04160019" w:tentative="1">
      <w:start w:val="1"/>
      <w:numFmt w:val="lowerLetter"/>
      <w:lvlText w:val="%8."/>
      <w:lvlJc w:val="left"/>
      <w:pPr>
        <w:ind w:left="5688" w:hanging="360"/>
      </w:pPr>
    </w:lvl>
    <w:lvl w:ilvl="8" w:tplc="0416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1" w15:restartNumberingAfterBreak="0">
    <w:nsid w:val="4D421EE5"/>
    <w:multiLevelType w:val="hybridMultilevel"/>
    <w:tmpl w:val="E72C45CC"/>
    <w:lvl w:ilvl="0" w:tplc="D92AD45A">
      <w:start w:val="1"/>
      <w:numFmt w:val="bullet"/>
      <w:lvlText w:val=""/>
      <w:lvlJc w:val="left"/>
      <w:pPr>
        <w:ind w:left="10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B22A06"/>
    <w:multiLevelType w:val="hybridMultilevel"/>
    <w:tmpl w:val="AEAC7042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557B0BA6"/>
    <w:multiLevelType w:val="multilevel"/>
    <w:tmpl w:val="05AA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1D5561"/>
    <w:multiLevelType w:val="hybridMultilevel"/>
    <w:tmpl w:val="75BAEF74"/>
    <w:lvl w:ilvl="0" w:tplc="0416000F">
      <w:start w:val="1"/>
      <w:numFmt w:val="decimal"/>
      <w:lvlText w:val="%1."/>
      <w:lvlJc w:val="left"/>
      <w:pPr>
        <w:ind w:left="1008" w:hanging="360"/>
      </w:pPr>
    </w:lvl>
    <w:lvl w:ilvl="1" w:tplc="04160019">
      <w:start w:val="1"/>
      <w:numFmt w:val="lowerLetter"/>
      <w:lvlText w:val="%2."/>
      <w:lvlJc w:val="left"/>
      <w:pPr>
        <w:ind w:left="1728" w:hanging="360"/>
      </w:pPr>
    </w:lvl>
    <w:lvl w:ilvl="2" w:tplc="0416001B" w:tentative="1">
      <w:start w:val="1"/>
      <w:numFmt w:val="lowerRoman"/>
      <w:lvlText w:val="%3."/>
      <w:lvlJc w:val="right"/>
      <w:pPr>
        <w:ind w:left="2448" w:hanging="180"/>
      </w:pPr>
    </w:lvl>
    <w:lvl w:ilvl="3" w:tplc="0416000F" w:tentative="1">
      <w:start w:val="1"/>
      <w:numFmt w:val="decimal"/>
      <w:lvlText w:val="%4."/>
      <w:lvlJc w:val="left"/>
      <w:pPr>
        <w:ind w:left="3168" w:hanging="360"/>
      </w:pPr>
    </w:lvl>
    <w:lvl w:ilvl="4" w:tplc="04160019" w:tentative="1">
      <w:start w:val="1"/>
      <w:numFmt w:val="lowerLetter"/>
      <w:lvlText w:val="%5."/>
      <w:lvlJc w:val="left"/>
      <w:pPr>
        <w:ind w:left="3888" w:hanging="360"/>
      </w:pPr>
    </w:lvl>
    <w:lvl w:ilvl="5" w:tplc="0416001B" w:tentative="1">
      <w:start w:val="1"/>
      <w:numFmt w:val="lowerRoman"/>
      <w:lvlText w:val="%6."/>
      <w:lvlJc w:val="right"/>
      <w:pPr>
        <w:ind w:left="4608" w:hanging="180"/>
      </w:pPr>
    </w:lvl>
    <w:lvl w:ilvl="6" w:tplc="0416000F" w:tentative="1">
      <w:start w:val="1"/>
      <w:numFmt w:val="decimal"/>
      <w:lvlText w:val="%7."/>
      <w:lvlJc w:val="left"/>
      <w:pPr>
        <w:ind w:left="5328" w:hanging="360"/>
      </w:pPr>
    </w:lvl>
    <w:lvl w:ilvl="7" w:tplc="04160019" w:tentative="1">
      <w:start w:val="1"/>
      <w:numFmt w:val="lowerLetter"/>
      <w:lvlText w:val="%8."/>
      <w:lvlJc w:val="left"/>
      <w:pPr>
        <w:ind w:left="6048" w:hanging="360"/>
      </w:pPr>
    </w:lvl>
    <w:lvl w:ilvl="8" w:tplc="0416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5" w15:restartNumberingAfterBreak="0">
    <w:nsid w:val="56205988"/>
    <w:multiLevelType w:val="hybridMultilevel"/>
    <w:tmpl w:val="1D0A68C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77566B3"/>
    <w:multiLevelType w:val="hybridMultilevel"/>
    <w:tmpl w:val="69488FD2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9C22AAE"/>
    <w:multiLevelType w:val="hybridMultilevel"/>
    <w:tmpl w:val="B0006C1A"/>
    <w:lvl w:ilvl="0" w:tplc="7D4C3DA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B236DE"/>
    <w:multiLevelType w:val="hybridMultilevel"/>
    <w:tmpl w:val="3698DA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A87C1B"/>
    <w:multiLevelType w:val="hybridMultilevel"/>
    <w:tmpl w:val="D6921F36"/>
    <w:lvl w:ilvl="0" w:tplc="0416000F">
      <w:start w:val="1"/>
      <w:numFmt w:val="decimal"/>
      <w:lvlText w:val="%1."/>
      <w:lvlJc w:val="left"/>
      <w:pPr>
        <w:ind w:left="1008" w:hanging="360"/>
      </w:pPr>
    </w:lvl>
    <w:lvl w:ilvl="1" w:tplc="04160019" w:tentative="1">
      <w:start w:val="1"/>
      <w:numFmt w:val="lowerLetter"/>
      <w:lvlText w:val="%2."/>
      <w:lvlJc w:val="left"/>
      <w:pPr>
        <w:ind w:left="1728" w:hanging="360"/>
      </w:pPr>
    </w:lvl>
    <w:lvl w:ilvl="2" w:tplc="0416001B" w:tentative="1">
      <w:start w:val="1"/>
      <w:numFmt w:val="lowerRoman"/>
      <w:lvlText w:val="%3."/>
      <w:lvlJc w:val="right"/>
      <w:pPr>
        <w:ind w:left="2448" w:hanging="180"/>
      </w:pPr>
    </w:lvl>
    <w:lvl w:ilvl="3" w:tplc="0416000F" w:tentative="1">
      <w:start w:val="1"/>
      <w:numFmt w:val="decimal"/>
      <w:lvlText w:val="%4."/>
      <w:lvlJc w:val="left"/>
      <w:pPr>
        <w:ind w:left="3168" w:hanging="360"/>
      </w:pPr>
    </w:lvl>
    <w:lvl w:ilvl="4" w:tplc="04160019" w:tentative="1">
      <w:start w:val="1"/>
      <w:numFmt w:val="lowerLetter"/>
      <w:lvlText w:val="%5."/>
      <w:lvlJc w:val="left"/>
      <w:pPr>
        <w:ind w:left="3888" w:hanging="360"/>
      </w:pPr>
    </w:lvl>
    <w:lvl w:ilvl="5" w:tplc="0416001B" w:tentative="1">
      <w:start w:val="1"/>
      <w:numFmt w:val="lowerRoman"/>
      <w:lvlText w:val="%6."/>
      <w:lvlJc w:val="right"/>
      <w:pPr>
        <w:ind w:left="4608" w:hanging="180"/>
      </w:pPr>
    </w:lvl>
    <w:lvl w:ilvl="6" w:tplc="0416000F" w:tentative="1">
      <w:start w:val="1"/>
      <w:numFmt w:val="decimal"/>
      <w:lvlText w:val="%7."/>
      <w:lvlJc w:val="left"/>
      <w:pPr>
        <w:ind w:left="5328" w:hanging="360"/>
      </w:pPr>
    </w:lvl>
    <w:lvl w:ilvl="7" w:tplc="04160019" w:tentative="1">
      <w:start w:val="1"/>
      <w:numFmt w:val="lowerLetter"/>
      <w:lvlText w:val="%8."/>
      <w:lvlJc w:val="left"/>
      <w:pPr>
        <w:ind w:left="6048" w:hanging="360"/>
      </w:pPr>
    </w:lvl>
    <w:lvl w:ilvl="8" w:tplc="0416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0" w15:restartNumberingAfterBreak="0">
    <w:nsid w:val="5BF635A4"/>
    <w:multiLevelType w:val="hybridMultilevel"/>
    <w:tmpl w:val="A5CCFA40"/>
    <w:lvl w:ilvl="0" w:tplc="CD6C681E">
      <w:start w:val="1"/>
      <w:numFmt w:val="lowerLetter"/>
      <w:lvlText w:val="(%1)"/>
      <w:lvlJc w:val="left"/>
      <w:pPr>
        <w:ind w:left="780" w:hanging="42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677099"/>
    <w:multiLevelType w:val="hybridMultilevel"/>
    <w:tmpl w:val="BC2684EE"/>
    <w:lvl w:ilvl="0" w:tplc="04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2" w15:restartNumberingAfterBreak="0">
    <w:nsid w:val="63231012"/>
    <w:multiLevelType w:val="hybridMultilevel"/>
    <w:tmpl w:val="716A7ECE"/>
    <w:lvl w:ilvl="0" w:tplc="04160001">
      <w:start w:val="1"/>
      <w:numFmt w:val="bullet"/>
      <w:lvlText w:val=""/>
      <w:lvlJc w:val="left"/>
      <w:pPr>
        <w:ind w:left="100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9" w:hanging="360"/>
      </w:pPr>
      <w:rPr>
        <w:rFonts w:ascii="Wingdings" w:hAnsi="Wingdings" w:hint="default"/>
      </w:rPr>
    </w:lvl>
  </w:abstractNum>
  <w:abstractNum w:abstractNumId="33" w15:restartNumberingAfterBreak="0">
    <w:nsid w:val="669A7875"/>
    <w:multiLevelType w:val="hybridMultilevel"/>
    <w:tmpl w:val="E18C6A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6841F5"/>
    <w:multiLevelType w:val="multilevel"/>
    <w:tmpl w:val="0F1645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F77AC5"/>
    <w:multiLevelType w:val="multilevel"/>
    <w:tmpl w:val="07EE7B9A"/>
    <w:lvl w:ilvl="0">
      <w:start w:val="1"/>
      <w:numFmt w:val="decimal"/>
      <w:lvlText w:val="%1."/>
      <w:lvlJc w:val="left"/>
      <w:pPr>
        <w:tabs>
          <w:tab w:val="num" w:pos="960"/>
        </w:tabs>
        <w:ind w:left="9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680"/>
        </w:tabs>
        <w:ind w:left="1680" w:hanging="360"/>
      </w:pPr>
    </w:lvl>
    <w:lvl w:ilvl="2">
      <w:start w:val="1"/>
      <w:numFmt w:val="lowerRoman"/>
      <w:lvlText w:val="%3."/>
      <w:lvlJc w:val="right"/>
      <w:pPr>
        <w:tabs>
          <w:tab w:val="num" w:pos="2400"/>
        </w:tabs>
        <w:ind w:left="2400" w:hanging="180"/>
      </w:pPr>
    </w:lvl>
    <w:lvl w:ilvl="3">
      <w:start w:val="1"/>
      <w:numFmt w:val="decimal"/>
      <w:lvlText w:val="%4."/>
      <w:lvlJc w:val="left"/>
      <w:pPr>
        <w:tabs>
          <w:tab w:val="num" w:pos="3120"/>
        </w:tabs>
        <w:ind w:left="3120" w:hanging="360"/>
      </w:pPr>
    </w:lvl>
    <w:lvl w:ilvl="4">
      <w:start w:val="1"/>
      <w:numFmt w:val="lowerLetter"/>
      <w:lvlText w:val="%5."/>
      <w:lvlJc w:val="left"/>
      <w:pPr>
        <w:tabs>
          <w:tab w:val="num" w:pos="3840"/>
        </w:tabs>
        <w:ind w:left="3840" w:hanging="360"/>
      </w:pPr>
    </w:lvl>
    <w:lvl w:ilvl="5">
      <w:start w:val="1"/>
      <w:numFmt w:val="lowerRoman"/>
      <w:lvlText w:val="%6."/>
      <w:lvlJc w:val="right"/>
      <w:pPr>
        <w:tabs>
          <w:tab w:val="num" w:pos="4560"/>
        </w:tabs>
        <w:ind w:left="4560" w:hanging="180"/>
      </w:pPr>
    </w:lvl>
    <w:lvl w:ilvl="6">
      <w:start w:val="1"/>
      <w:numFmt w:val="decimal"/>
      <w:lvlText w:val="%7."/>
      <w:lvlJc w:val="left"/>
      <w:pPr>
        <w:tabs>
          <w:tab w:val="num" w:pos="5280"/>
        </w:tabs>
        <w:ind w:left="5280" w:hanging="360"/>
      </w:pPr>
    </w:lvl>
    <w:lvl w:ilvl="7">
      <w:start w:val="1"/>
      <w:numFmt w:val="lowerLetter"/>
      <w:lvlText w:val="%8."/>
      <w:lvlJc w:val="left"/>
      <w:pPr>
        <w:tabs>
          <w:tab w:val="num" w:pos="6000"/>
        </w:tabs>
        <w:ind w:left="6000" w:hanging="360"/>
      </w:pPr>
    </w:lvl>
    <w:lvl w:ilvl="8">
      <w:start w:val="1"/>
      <w:numFmt w:val="lowerRoman"/>
      <w:lvlText w:val="%9."/>
      <w:lvlJc w:val="right"/>
      <w:pPr>
        <w:tabs>
          <w:tab w:val="num" w:pos="6720"/>
        </w:tabs>
        <w:ind w:left="6720" w:hanging="180"/>
      </w:pPr>
    </w:lvl>
  </w:abstractNum>
  <w:abstractNum w:abstractNumId="36" w15:restartNumberingAfterBreak="0">
    <w:nsid w:val="6F3B7CC9"/>
    <w:multiLevelType w:val="hybridMultilevel"/>
    <w:tmpl w:val="F5C2AEF4"/>
    <w:lvl w:ilvl="0" w:tplc="04160001">
      <w:start w:val="1"/>
      <w:numFmt w:val="bullet"/>
      <w:lvlText w:val=""/>
      <w:lvlJc w:val="left"/>
      <w:pPr>
        <w:ind w:left="100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37" w15:restartNumberingAfterBreak="0">
    <w:nsid w:val="7039088B"/>
    <w:multiLevelType w:val="hybridMultilevel"/>
    <w:tmpl w:val="C3DEC3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13461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113015966">
    <w:abstractNumId w:val="0"/>
  </w:num>
  <w:num w:numId="2" w16cid:durableId="1886863904">
    <w:abstractNumId w:val="14"/>
  </w:num>
  <w:num w:numId="3" w16cid:durableId="1317763431">
    <w:abstractNumId w:val="2"/>
  </w:num>
  <w:num w:numId="4" w16cid:durableId="1905948881">
    <w:abstractNumId w:val="26"/>
  </w:num>
  <w:num w:numId="5" w16cid:durableId="23798218">
    <w:abstractNumId w:val="25"/>
  </w:num>
  <w:num w:numId="6" w16cid:durableId="1185560841">
    <w:abstractNumId w:val="11"/>
  </w:num>
  <w:num w:numId="7" w16cid:durableId="1650474312">
    <w:abstractNumId w:val="18"/>
  </w:num>
  <w:num w:numId="8" w16cid:durableId="157889706">
    <w:abstractNumId w:val="9"/>
  </w:num>
  <w:num w:numId="9" w16cid:durableId="442001700">
    <w:abstractNumId w:val="35"/>
  </w:num>
  <w:num w:numId="10" w16cid:durableId="1847553604">
    <w:abstractNumId w:val="6"/>
  </w:num>
  <w:num w:numId="11" w16cid:durableId="1621304806">
    <w:abstractNumId w:val="16"/>
  </w:num>
  <w:num w:numId="12" w16cid:durableId="347411547">
    <w:abstractNumId w:val="22"/>
  </w:num>
  <w:num w:numId="13" w16cid:durableId="1398820313">
    <w:abstractNumId w:val="27"/>
  </w:num>
  <w:num w:numId="14" w16cid:durableId="1161894093">
    <w:abstractNumId w:val="30"/>
  </w:num>
  <w:num w:numId="15" w16cid:durableId="1178497925">
    <w:abstractNumId w:val="28"/>
  </w:num>
  <w:num w:numId="16" w16cid:durableId="682441862">
    <w:abstractNumId w:val="37"/>
  </w:num>
  <w:num w:numId="17" w16cid:durableId="1282343528">
    <w:abstractNumId w:val="17"/>
  </w:num>
  <w:num w:numId="18" w16cid:durableId="1945267653">
    <w:abstractNumId w:val="33"/>
  </w:num>
  <w:num w:numId="19" w16cid:durableId="1551264766">
    <w:abstractNumId w:val="31"/>
  </w:num>
  <w:num w:numId="20" w16cid:durableId="633027933">
    <w:abstractNumId w:val="36"/>
  </w:num>
  <w:num w:numId="21" w16cid:durableId="306594210">
    <w:abstractNumId w:val="29"/>
  </w:num>
  <w:num w:numId="22" w16cid:durableId="1497956819">
    <w:abstractNumId w:val="20"/>
  </w:num>
  <w:num w:numId="23" w16cid:durableId="664894214">
    <w:abstractNumId w:val="8"/>
  </w:num>
  <w:num w:numId="24" w16cid:durableId="937105788">
    <w:abstractNumId w:val="38"/>
  </w:num>
  <w:num w:numId="25" w16cid:durableId="561065069">
    <w:abstractNumId w:val="3"/>
  </w:num>
  <w:num w:numId="26" w16cid:durableId="1164010798">
    <w:abstractNumId w:val="7"/>
  </w:num>
  <w:num w:numId="27" w16cid:durableId="2060592316">
    <w:abstractNumId w:val="24"/>
  </w:num>
  <w:num w:numId="28" w16cid:durableId="1732339113">
    <w:abstractNumId w:val="21"/>
  </w:num>
  <w:num w:numId="29" w16cid:durableId="44915547">
    <w:abstractNumId w:val="10"/>
  </w:num>
  <w:num w:numId="30" w16cid:durableId="126431829">
    <w:abstractNumId w:val="19"/>
  </w:num>
  <w:num w:numId="31" w16cid:durableId="1698240496">
    <w:abstractNumId w:val="5"/>
  </w:num>
  <w:num w:numId="32" w16cid:durableId="636760165">
    <w:abstractNumId w:val="15"/>
  </w:num>
  <w:num w:numId="33" w16cid:durableId="2029016678">
    <w:abstractNumId w:val="12"/>
  </w:num>
  <w:num w:numId="34" w16cid:durableId="1967544274">
    <w:abstractNumId w:val="34"/>
  </w:num>
  <w:num w:numId="35" w16cid:durableId="673344738">
    <w:abstractNumId w:val="13"/>
  </w:num>
  <w:num w:numId="36" w16cid:durableId="1167087056">
    <w:abstractNumId w:val="1"/>
  </w:num>
  <w:num w:numId="37" w16cid:durableId="213657669">
    <w:abstractNumId w:val="23"/>
  </w:num>
  <w:num w:numId="38" w16cid:durableId="1035354276">
    <w:abstractNumId w:val="4"/>
  </w:num>
  <w:num w:numId="39" w16cid:durableId="580023586">
    <w:abstractNumId w:val="3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EDUARDO EUGENIO RODRIGUES DE ALMEIDA">
    <w15:presenceInfo w15:providerId="AD" w15:userId="S::eduardo.almeida29@fatec.sp.gov.br::76c78fa2-71c9-4e1a-81cf-5a5cf8ec97d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embedSystemFonts/>
  <w:defaultTabStop w:val="709"/>
  <w:hyphenationZone w:val="425"/>
  <w:drawingGridHorizontalSpacing w:val="120"/>
  <w:displayHorizontalDrawingGridEvery w:val="2"/>
  <w:characterSpacingControl w:val="doNotCompress"/>
  <w:doNotValidateAgainstSchema/>
  <w:doNotDemarcateInvalidXml/>
  <w:hdrShapeDefaults>
    <o:shapedefaults v:ext="edit" spidmax="512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34D"/>
    <w:rsid w:val="000009E1"/>
    <w:rsid w:val="0000160D"/>
    <w:rsid w:val="000024BB"/>
    <w:rsid w:val="000050F5"/>
    <w:rsid w:val="0000594E"/>
    <w:rsid w:val="000100ED"/>
    <w:rsid w:val="00011022"/>
    <w:rsid w:val="0001202E"/>
    <w:rsid w:val="0001497D"/>
    <w:rsid w:val="00014E04"/>
    <w:rsid w:val="00014E94"/>
    <w:rsid w:val="00014F7C"/>
    <w:rsid w:val="00015735"/>
    <w:rsid w:val="0001597F"/>
    <w:rsid w:val="00015F94"/>
    <w:rsid w:val="00020A3E"/>
    <w:rsid w:val="00020ACE"/>
    <w:rsid w:val="00020DB6"/>
    <w:rsid w:val="00020E44"/>
    <w:rsid w:val="0002152C"/>
    <w:rsid w:val="00023333"/>
    <w:rsid w:val="00023422"/>
    <w:rsid w:val="000234D8"/>
    <w:rsid w:val="00023B5C"/>
    <w:rsid w:val="00023FAA"/>
    <w:rsid w:val="0002406B"/>
    <w:rsid w:val="0002553B"/>
    <w:rsid w:val="00026B2A"/>
    <w:rsid w:val="000271F2"/>
    <w:rsid w:val="00027256"/>
    <w:rsid w:val="00027994"/>
    <w:rsid w:val="00027C4C"/>
    <w:rsid w:val="0003065F"/>
    <w:rsid w:val="000307E4"/>
    <w:rsid w:val="00031EA5"/>
    <w:rsid w:val="00032DFC"/>
    <w:rsid w:val="00033FF8"/>
    <w:rsid w:val="00034C50"/>
    <w:rsid w:val="000356D5"/>
    <w:rsid w:val="000378CB"/>
    <w:rsid w:val="000416A1"/>
    <w:rsid w:val="000416E8"/>
    <w:rsid w:val="00041D44"/>
    <w:rsid w:val="00042B5C"/>
    <w:rsid w:val="00042C2A"/>
    <w:rsid w:val="00042E6E"/>
    <w:rsid w:val="00045D9F"/>
    <w:rsid w:val="000463ED"/>
    <w:rsid w:val="00046B59"/>
    <w:rsid w:val="000471BB"/>
    <w:rsid w:val="00047202"/>
    <w:rsid w:val="00050F12"/>
    <w:rsid w:val="000518A4"/>
    <w:rsid w:val="00052D0D"/>
    <w:rsid w:val="000558A6"/>
    <w:rsid w:val="00055DEB"/>
    <w:rsid w:val="00056830"/>
    <w:rsid w:val="00057E4F"/>
    <w:rsid w:val="000617C6"/>
    <w:rsid w:val="00062B54"/>
    <w:rsid w:val="00065105"/>
    <w:rsid w:val="00065A15"/>
    <w:rsid w:val="00070183"/>
    <w:rsid w:val="000704D8"/>
    <w:rsid w:val="000718E0"/>
    <w:rsid w:val="00071EA2"/>
    <w:rsid w:val="00072F07"/>
    <w:rsid w:val="00072F78"/>
    <w:rsid w:val="00073B61"/>
    <w:rsid w:val="00074465"/>
    <w:rsid w:val="00074D7C"/>
    <w:rsid w:val="00076535"/>
    <w:rsid w:val="000766AD"/>
    <w:rsid w:val="00080513"/>
    <w:rsid w:val="0008156B"/>
    <w:rsid w:val="00082187"/>
    <w:rsid w:val="00085C40"/>
    <w:rsid w:val="000876AD"/>
    <w:rsid w:val="00090029"/>
    <w:rsid w:val="0009010B"/>
    <w:rsid w:val="0009082D"/>
    <w:rsid w:val="00090C40"/>
    <w:rsid w:val="00090CB8"/>
    <w:rsid w:val="00092F0C"/>
    <w:rsid w:val="00093185"/>
    <w:rsid w:val="00094577"/>
    <w:rsid w:val="0009466D"/>
    <w:rsid w:val="00096B7F"/>
    <w:rsid w:val="00096E53"/>
    <w:rsid w:val="00097A1C"/>
    <w:rsid w:val="00097D72"/>
    <w:rsid w:val="000A192F"/>
    <w:rsid w:val="000A2B56"/>
    <w:rsid w:val="000A2D00"/>
    <w:rsid w:val="000A39DE"/>
    <w:rsid w:val="000A48B0"/>
    <w:rsid w:val="000A48D2"/>
    <w:rsid w:val="000A5A0C"/>
    <w:rsid w:val="000A6917"/>
    <w:rsid w:val="000A6EC9"/>
    <w:rsid w:val="000B03E6"/>
    <w:rsid w:val="000B0539"/>
    <w:rsid w:val="000B1079"/>
    <w:rsid w:val="000B1B6D"/>
    <w:rsid w:val="000B45BF"/>
    <w:rsid w:val="000B4A11"/>
    <w:rsid w:val="000B546E"/>
    <w:rsid w:val="000B5A2D"/>
    <w:rsid w:val="000B5CA7"/>
    <w:rsid w:val="000B6387"/>
    <w:rsid w:val="000B6700"/>
    <w:rsid w:val="000B72D4"/>
    <w:rsid w:val="000C133B"/>
    <w:rsid w:val="000C31ED"/>
    <w:rsid w:val="000C3D18"/>
    <w:rsid w:val="000C478F"/>
    <w:rsid w:val="000C572A"/>
    <w:rsid w:val="000C5BFF"/>
    <w:rsid w:val="000C715A"/>
    <w:rsid w:val="000C7BCC"/>
    <w:rsid w:val="000D029B"/>
    <w:rsid w:val="000D15C7"/>
    <w:rsid w:val="000D3758"/>
    <w:rsid w:val="000D3FC8"/>
    <w:rsid w:val="000D7797"/>
    <w:rsid w:val="000E112D"/>
    <w:rsid w:val="000E2827"/>
    <w:rsid w:val="000E30F3"/>
    <w:rsid w:val="000E3A97"/>
    <w:rsid w:val="000E4CBD"/>
    <w:rsid w:val="000E5CF2"/>
    <w:rsid w:val="000E6722"/>
    <w:rsid w:val="000E7B94"/>
    <w:rsid w:val="000F00FB"/>
    <w:rsid w:val="000F59BC"/>
    <w:rsid w:val="000F7083"/>
    <w:rsid w:val="000F783D"/>
    <w:rsid w:val="00100D16"/>
    <w:rsid w:val="00101C73"/>
    <w:rsid w:val="00102CDF"/>
    <w:rsid w:val="0010379C"/>
    <w:rsid w:val="00105E2E"/>
    <w:rsid w:val="00106944"/>
    <w:rsid w:val="00106EF9"/>
    <w:rsid w:val="001075D7"/>
    <w:rsid w:val="00107AC7"/>
    <w:rsid w:val="00111022"/>
    <w:rsid w:val="00111A9A"/>
    <w:rsid w:val="0011208F"/>
    <w:rsid w:val="00112CAC"/>
    <w:rsid w:val="0011317C"/>
    <w:rsid w:val="00114229"/>
    <w:rsid w:val="00116BB8"/>
    <w:rsid w:val="001170A5"/>
    <w:rsid w:val="00120D19"/>
    <w:rsid w:val="00122325"/>
    <w:rsid w:val="00123CB3"/>
    <w:rsid w:val="00123FF5"/>
    <w:rsid w:val="0012478D"/>
    <w:rsid w:val="00126424"/>
    <w:rsid w:val="0012799D"/>
    <w:rsid w:val="001307AF"/>
    <w:rsid w:val="0013234C"/>
    <w:rsid w:val="00134C13"/>
    <w:rsid w:val="00135B40"/>
    <w:rsid w:val="00135EB7"/>
    <w:rsid w:val="00136A9B"/>
    <w:rsid w:val="00137460"/>
    <w:rsid w:val="00140230"/>
    <w:rsid w:val="00140AA7"/>
    <w:rsid w:val="0014149A"/>
    <w:rsid w:val="00145688"/>
    <w:rsid w:val="00146621"/>
    <w:rsid w:val="00147234"/>
    <w:rsid w:val="00152BA2"/>
    <w:rsid w:val="00152DB1"/>
    <w:rsid w:val="0015394C"/>
    <w:rsid w:val="001543F3"/>
    <w:rsid w:val="0015468B"/>
    <w:rsid w:val="00154791"/>
    <w:rsid w:val="00154BAB"/>
    <w:rsid w:val="0015618C"/>
    <w:rsid w:val="00156311"/>
    <w:rsid w:val="00160A14"/>
    <w:rsid w:val="00161D8F"/>
    <w:rsid w:val="00162856"/>
    <w:rsid w:val="00162889"/>
    <w:rsid w:val="00162BFD"/>
    <w:rsid w:val="00162CAF"/>
    <w:rsid w:val="001633FF"/>
    <w:rsid w:val="00164FE3"/>
    <w:rsid w:val="0016525A"/>
    <w:rsid w:val="00165F27"/>
    <w:rsid w:val="0016699D"/>
    <w:rsid w:val="00167B0A"/>
    <w:rsid w:val="001703AC"/>
    <w:rsid w:val="00170DC2"/>
    <w:rsid w:val="00171A7A"/>
    <w:rsid w:val="001730DC"/>
    <w:rsid w:val="00173867"/>
    <w:rsid w:val="00173CA6"/>
    <w:rsid w:val="00175F16"/>
    <w:rsid w:val="00176459"/>
    <w:rsid w:val="00176E49"/>
    <w:rsid w:val="001778DF"/>
    <w:rsid w:val="00177B58"/>
    <w:rsid w:val="001810F5"/>
    <w:rsid w:val="001826B3"/>
    <w:rsid w:val="00185774"/>
    <w:rsid w:val="00187189"/>
    <w:rsid w:val="001873F8"/>
    <w:rsid w:val="001878E8"/>
    <w:rsid w:val="00190134"/>
    <w:rsid w:val="00190EB5"/>
    <w:rsid w:val="00195BB0"/>
    <w:rsid w:val="0019622B"/>
    <w:rsid w:val="00197AE8"/>
    <w:rsid w:val="001A14AF"/>
    <w:rsid w:val="001A3CC7"/>
    <w:rsid w:val="001A72F5"/>
    <w:rsid w:val="001A7A09"/>
    <w:rsid w:val="001A7BAA"/>
    <w:rsid w:val="001B122D"/>
    <w:rsid w:val="001B1C27"/>
    <w:rsid w:val="001B2459"/>
    <w:rsid w:val="001B2A42"/>
    <w:rsid w:val="001B2E24"/>
    <w:rsid w:val="001B3E6B"/>
    <w:rsid w:val="001B5D83"/>
    <w:rsid w:val="001B7BB1"/>
    <w:rsid w:val="001C1BC2"/>
    <w:rsid w:val="001C2527"/>
    <w:rsid w:val="001C3749"/>
    <w:rsid w:val="001C415D"/>
    <w:rsid w:val="001C43DA"/>
    <w:rsid w:val="001C445A"/>
    <w:rsid w:val="001C5710"/>
    <w:rsid w:val="001C58B5"/>
    <w:rsid w:val="001C70E7"/>
    <w:rsid w:val="001D05A6"/>
    <w:rsid w:val="001D06EA"/>
    <w:rsid w:val="001D1EF6"/>
    <w:rsid w:val="001D3A94"/>
    <w:rsid w:val="001D3B53"/>
    <w:rsid w:val="001D4649"/>
    <w:rsid w:val="001D570F"/>
    <w:rsid w:val="001D5F8D"/>
    <w:rsid w:val="001D626D"/>
    <w:rsid w:val="001D697D"/>
    <w:rsid w:val="001D723C"/>
    <w:rsid w:val="001E0227"/>
    <w:rsid w:val="001E13C8"/>
    <w:rsid w:val="001E1B03"/>
    <w:rsid w:val="001E20B4"/>
    <w:rsid w:val="001E326C"/>
    <w:rsid w:val="001E350A"/>
    <w:rsid w:val="001E40EE"/>
    <w:rsid w:val="001E54D1"/>
    <w:rsid w:val="001E54F8"/>
    <w:rsid w:val="001E61F5"/>
    <w:rsid w:val="001E7CA4"/>
    <w:rsid w:val="001F02A2"/>
    <w:rsid w:val="001F1D46"/>
    <w:rsid w:val="001F26FA"/>
    <w:rsid w:val="001F3E71"/>
    <w:rsid w:val="001F4930"/>
    <w:rsid w:val="001F7266"/>
    <w:rsid w:val="001F7A15"/>
    <w:rsid w:val="001F7C03"/>
    <w:rsid w:val="001F7D78"/>
    <w:rsid w:val="001F7F8B"/>
    <w:rsid w:val="00201E30"/>
    <w:rsid w:val="00201EE5"/>
    <w:rsid w:val="00202338"/>
    <w:rsid w:val="00202CB1"/>
    <w:rsid w:val="00202ED0"/>
    <w:rsid w:val="00203AB8"/>
    <w:rsid w:val="002043BF"/>
    <w:rsid w:val="002045A8"/>
    <w:rsid w:val="002045FB"/>
    <w:rsid w:val="0020544C"/>
    <w:rsid w:val="002056AC"/>
    <w:rsid w:val="0020655A"/>
    <w:rsid w:val="00207683"/>
    <w:rsid w:val="0021372A"/>
    <w:rsid w:val="00213888"/>
    <w:rsid w:val="002138AD"/>
    <w:rsid w:val="00214348"/>
    <w:rsid w:val="00214E1F"/>
    <w:rsid w:val="00215A6E"/>
    <w:rsid w:val="00216199"/>
    <w:rsid w:val="00217D32"/>
    <w:rsid w:val="00220007"/>
    <w:rsid w:val="002204F6"/>
    <w:rsid w:val="00220961"/>
    <w:rsid w:val="00222B0D"/>
    <w:rsid w:val="00224577"/>
    <w:rsid w:val="0022488B"/>
    <w:rsid w:val="00225073"/>
    <w:rsid w:val="002252FA"/>
    <w:rsid w:val="002262BE"/>
    <w:rsid w:val="002306DE"/>
    <w:rsid w:val="00231CBA"/>
    <w:rsid w:val="002327F0"/>
    <w:rsid w:val="002338A1"/>
    <w:rsid w:val="00233FC7"/>
    <w:rsid w:val="002355ED"/>
    <w:rsid w:val="00236A03"/>
    <w:rsid w:val="00236F9A"/>
    <w:rsid w:val="00237267"/>
    <w:rsid w:val="002376B5"/>
    <w:rsid w:val="00237E74"/>
    <w:rsid w:val="002405BC"/>
    <w:rsid w:val="002415C4"/>
    <w:rsid w:val="00241826"/>
    <w:rsid w:val="00242891"/>
    <w:rsid w:val="00243288"/>
    <w:rsid w:val="002455A5"/>
    <w:rsid w:val="00246619"/>
    <w:rsid w:val="002467C2"/>
    <w:rsid w:val="00246A50"/>
    <w:rsid w:val="00246C20"/>
    <w:rsid w:val="00246E4A"/>
    <w:rsid w:val="002503C1"/>
    <w:rsid w:val="00250AC4"/>
    <w:rsid w:val="002512F6"/>
    <w:rsid w:val="00251AC0"/>
    <w:rsid w:val="00253928"/>
    <w:rsid w:val="00253F01"/>
    <w:rsid w:val="002552D5"/>
    <w:rsid w:val="00255D3E"/>
    <w:rsid w:val="00257976"/>
    <w:rsid w:val="0026204A"/>
    <w:rsid w:val="0026217A"/>
    <w:rsid w:val="002624A1"/>
    <w:rsid w:val="002628C3"/>
    <w:rsid w:val="00263C55"/>
    <w:rsid w:val="00263F22"/>
    <w:rsid w:val="00264940"/>
    <w:rsid w:val="00266CB7"/>
    <w:rsid w:val="00266CFB"/>
    <w:rsid w:val="00267666"/>
    <w:rsid w:val="00267F52"/>
    <w:rsid w:val="0027124A"/>
    <w:rsid w:val="0027227D"/>
    <w:rsid w:val="0027238B"/>
    <w:rsid w:val="002730EE"/>
    <w:rsid w:val="002731D8"/>
    <w:rsid w:val="00273A9A"/>
    <w:rsid w:val="0027471C"/>
    <w:rsid w:val="00275324"/>
    <w:rsid w:val="002800C0"/>
    <w:rsid w:val="002809C6"/>
    <w:rsid w:val="00281128"/>
    <w:rsid w:val="00281EFE"/>
    <w:rsid w:val="00282E6A"/>
    <w:rsid w:val="00283290"/>
    <w:rsid w:val="00283A2B"/>
    <w:rsid w:val="00283A4E"/>
    <w:rsid w:val="00284D32"/>
    <w:rsid w:val="002850BE"/>
    <w:rsid w:val="00286C1E"/>
    <w:rsid w:val="00287DCC"/>
    <w:rsid w:val="0029119A"/>
    <w:rsid w:val="00291ACC"/>
    <w:rsid w:val="0029211E"/>
    <w:rsid w:val="002921F2"/>
    <w:rsid w:val="00292217"/>
    <w:rsid w:val="00292E8A"/>
    <w:rsid w:val="0029353D"/>
    <w:rsid w:val="0029364A"/>
    <w:rsid w:val="00293787"/>
    <w:rsid w:val="00294060"/>
    <w:rsid w:val="00294844"/>
    <w:rsid w:val="00296DE2"/>
    <w:rsid w:val="00297B8B"/>
    <w:rsid w:val="002A0396"/>
    <w:rsid w:val="002A0AAF"/>
    <w:rsid w:val="002A15E6"/>
    <w:rsid w:val="002A215E"/>
    <w:rsid w:val="002A27AD"/>
    <w:rsid w:val="002A4D55"/>
    <w:rsid w:val="002A574E"/>
    <w:rsid w:val="002A5CD0"/>
    <w:rsid w:val="002A6966"/>
    <w:rsid w:val="002A7FB0"/>
    <w:rsid w:val="002B05E4"/>
    <w:rsid w:val="002B0AE8"/>
    <w:rsid w:val="002B26BE"/>
    <w:rsid w:val="002B2F77"/>
    <w:rsid w:val="002B4944"/>
    <w:rsid w:val="002C0618"/>
    <w:rsid w:val="002C13FD"/>
    <w:rsid w:val="002C20D0"/>
    <w:rsid w:val="002C5D5D"/>
    <w:rsid w:val="002C6005"/>
    <w:rsid w:val="002C6F52"/>
    <w:rsid w:val="002D4077"/>
    <w:rsid w:val="002D4170"/>
    <w:rsid w:val="002D4BA2"/>
    <w:rsid w:val="002D528E"/>
    <w:rsid w:val="002D7775"/>
    <w:rsid w:val="002D7795"/>
    <w:rsid w:val="002D7AB7"/>
    <w:rsid w:val="002E1741"/>
    <w:rsid w:val="002E29BA"/>
    <w:rsid w:val="002E2FD5"/>
    <w:rsid w:val="002E3125"/>
    <w:rsid w:val="002E3371"/>
    <w:rsid w:val="002E481F"/>
    <w:rsid w:val="002E5CCC"/>
    <w:rsid w:val="002F1BC2"/>
    <w:rsid w:val="002F444A"/>
    <w:rsid w:val="002F488A"/>
    <w:rsid w:val="002F4C15"/>
    <w:rsid w:val="002F5955"/>
    <w:rsid w:val="002F59D3"/>
    <w:rsid w:val="002F5A76"/>
    <w:rsid w:val="002F62BA"/>
    <w:rsid w:val="003008CF"/>
    <w:rsid w:val="003021F0"/>
    <w:rsid w:val="00304E56"/>
    <w:rsid w:val="0030615E"/>
    <w:rsid w:val="003072DA"/>
    <w:rsid w:val="00307F51"/>
    <w:rsid w:val="00310366"/>
    <w:rsid w:val="003124B4"/>
    <w:rsid w:val="00312DC7"/>
    <w:rsid w:val="00313255"/>
    <w:rsid w:val="0031377A"/>
    <w:rsid w:val="0031421F"/>
    <w:rsid w:val="00316405"/>
    <w:rsid w:val="00316907"/>
    <w:rsid w:val="00316E51"/>
    <w:rsid w:val="003202E9"/>
    <w:rsid w:val="003216E3"/>
    <w:rsid w:val="00322370"/>
    <w:rsid w:val="00322F6F"/>
    <w:rsid w:val="003236A1"/>
    <w:rsid w:val="0032478C"/>
    <w:rsid w:val="003253EA"/>
    <w:rsid w:val="00325B2C"/>
    <w:rsid w:val="003279AA"/>
    <w:rsid w:val="0033002E"/>
    <w:rsid w:val="003314EC"/>
    <w:rsid w:val="00332D7A"/>
    <w:rsid w:val="00332E4B"/>
    <w:rsid w:val="00333E50"/>
    <w:rsid w:val="003349FC"/>
    <w:rsid w:val="00335FBD"/>
    <w:rsid w:val="00337D66"/>
    <w:rsid w:val="00343139"/>
    <w:rsid w:val="00345D99"/>
    <w:rsid w:val="003463DF"/>
    <w:rsid w:val="00347DCE"/>
    <w:rsid w:val="00347F82"/>
    <w:rsid w:val="00352306"/>
    <w:rsid w:val="00352859"/>
    <w:rsid w:val="00352CDE"/>
    <w:rsid w:val="00353156"/>
    <w:rsid w:val="003549EA"/>
    <w:rsid w:val="00354C9E"/>
    <w:rsid w:val="00354D5C"/>
    <w:rsid w:val="00355D15"/>
    <w:rsid w:val="00357141"/>
    <w:rsid w:val="00357CE6"/>
    <w:rsid w:val="003629B0"/>
    <w:rsid w:val="003656FD"/>
    <w:rsid w:val="00366C90"/>
    <w:rsid w:val="00367278"/>
    <w:rsid w:val="00367A70"/>
    <w:rsid w:val="00370A66"/>
    <w:rsid w:val="003722A9"/>
    <w:rsid w:val="0037247B"/>
    <w:rsid w:val="00373521"/>
    <w:rsid w:val="00374C77"/>
    <w:rsid w:val="00374C81"/>
    <w:rsid w:val="00375853"/>
    <w:rsid w:val="00377156"/>
    <w:rsid w:val="00377FDB"/>
    <w:rsid w:val="0038183A"/>
    <w:rsid w:val="00381A45"/>
    <w:rsid w:val="003827AE"/>
    <w:rsid w:val="00382B7C"/>
    <w:rsid w:val="003832E3"/>
    <w:rsid w:val="00383FE1"/>
    <w:rsid w:val="0038410F"/>
    <w:rsid w:val="00384334"/>
    <w:rsid w:val="003854D2"/>
    <w:rsid w:val="00385C64"/>
    <w:rsid w:val="003871C8"/>
    <w:rsid w:val="0039085A"/>
    <w:rsid w:val="00391124"/>
    <w:rsid w:val="00391BDE"/>
    <w:rsid w:val="00392D05"/>
    <w:rsid w:val="00393FFE"/>
    <w:rsid w:val="003941EC"/>
    <w:rsid w:val="00394BA2"/>
    <w:rsid w:val="00394CC8"/>
    <w:rsid w:val="00395534"/>
    <w:rsid w:val="00396E3F"/>
    <w:rsid w:val="003A0E7C"/>
    <w:rsid w:val="003A1E43"/>
    <w:rsid w:val="003A302A"/>
    <w:rsid w:val="003A3207"/>
    <w:rsid w:val="003A419C"/>
    <w:rsid w:val="003A4B1C"/>
    <w:rsid w:val="003A699E"/>
    <w:rsid w:val="003A7176"/>
    <w:rsid w:val="003B2EA6"/>
    <w:rsid w:val="003B4610"/>
    <w:rsid w:val="003B4A86"/>
    <w:rsid w:val="003B50E1"/>
    <w:rsid w:val="003B5AFC"/>
    <w:rsid w:val="003C188D"/>
    <w:rsid w:val="003C4E07"/>
    <w:rsid w:val="003C61D2"/>
    <w:rsid w:val="003D3665"/>
    <w:rsid w:val="003D455D"/>
    <w:rsid w:val="003D50AF"/>
    <w:rsid w:val="003D5504"/>
    <w:rsid w:val="003D677D"/>
    <w:rsid w:val="003E0BF4"/>
    <w:rsid w:val="003E202A"/>
    <w:rsid w:val="003E21FE"/>
    <w:rsid w:val="003E400A"/>
    <w:rsid w:val="003E448A"/>
    <w:rsid w:val="003E6A01"/>
    <w:rsid w:val="003E7EE2"/>
    <w:rsid w:val="003F12C5"/>
    <w:rsid w:val="003F3B64"/>
    <w:rsid w:val="003F3CDB"/>
    <w:rsid w:val="003F4214"/>
    <w:rsid w:val="003F493A"/>
    <w:rsid w:val="003F4E9A"/>
    <w:rsid w:val="003F6AB9"/>
    <w:rsid w:val="003F72BC"/>
    <w:rsid w:val="003F7397"/>
    <w:rsid w:val="00401CFF"/>
    <w:rsid w:val="00402849"/>
    <w:rsid w:val="00404F9A"/>
    <w:rsid w:val="0040587A"/>
    <w:rsid w:val="004068FB"/>
    <w:rsid w:val="004069FC"/>
    <w:rsid w:val="00406AFE"/>
    <w:rsid w:val="00406DE0"/>
    <w:rsid w:val="004100C9"/>
    <w:rsid w:val="00410D12"/>
    <w:rsid w:val="00410E6D"/>
    <w:rsid w:val="00411B29"/>
    <w:rsid w:val="00412504"/>
    <w:rsid w:val="00413636"/>
    <w:rsid w:val="004145AE"/>
    <w:rsid w:val="00415E36"/>
    <w:rsid w:val="0041616C"/>
    <w:rsid w:val="004163F7"/>
    <w:rsid w:val="00417104"/>
    <w:rsid w:val="00417BA6"/>
    <w:rsid w:val="00417BCF"/>
    <w:rsid w:val="00420213"/>
    <w:rsid w:val="0042057B"/>
    <w:rsid w:val="00420584"/>
    <w:rsid w:val="00420C35"/>
    <w:rsid w:val="004223D2"/>
    <w:rsid w:val="00423858"/>
    <w:rsid w:val="00424FC5"/>
    <w:rsid w:val="004268B2"/>
    <w:rsid w:val="004268CF"/>
    <w:rsid w:val="00426FA7"/>
    <w:rsid w:val="0042728D"/>
    <w:rsid w:val="00427377"/>
    <w:rsid w:val="00427553"/>
    <w:rsid w:val="0042781F"/>
    <w:rsid w:val="00430536"/>
    <w:rsid w:val="00431762"/>
    <w:rsid w:val="00432945"/>
    <w:rsid w:val="00434B4B"/>
    <w:rsid w:val="00434C08"/>
    <w:rsid w:val="00435041"/>
    <w:rsid w:val="0043542D"/>
    <w:rsid w:val="00436F76"/>
    <w:rsid w:val="00437C93"/>
    <w:rsid w:val="004402E4"/>
    <w:rsid w:val="004407C2"/>
    <w:rsid w:val="00441746"/>
    <w:rsid w:val="00441F80"/>
    <w:rsid w:val="004425CB"/>
    <w:rsid w:val="00442CC1"/>
    <w:rsid w:val="004432CE"/>
    <w:rsid w:val="00444510"/>
    <w:rsid w:val="0044622D"/>
    <w:rsid w:val="0045034D"/>
    <w:rsid w:val="004508EE"/>
    <w:rsid w:val="00452260"/>
    <w:rsid w:val="0045252F"/>
    <w:rsid w:val="004525EA"/>
    <w:rsid w:val="0045263B"/>
    <w:rsid w:val="00453D3D"/>
    <w:rsid w:val="00453FA4"/>
    <w:rsid w:val="00454223"/>
    <w:rsid w:val="00454A0A"/>
    <w:rsid w:val="0045619B"/>
    <w:rsid w:val="0045633F"/>
    <w:rsid w:val="00456A28"/>
    <w:rsid w:val="00456CA6"/>
    <w:rsid w:val="00457902"/>
    <w:rsid w:val="004602F1"/>
    <w:rsid w:val="00461B1F"/>
    <w:rsid w:val="004625B0"/>
    <w:rsid w:val="004626B0"/>
    <w:rsid w:val="004633A6"/>
    <w:rsid w:val="00464B4E"/>
    <w:rsid w:val="00464DC9"/>
    <w:rsid w:val="00465258"/>
    <w:rsid w:val="004657F7"/>
    <w:rsid w:val="004658F4"/>
    <w:rsid w:val="00466230"/>
    <w:rsid w:val="00466958"/>
    <w:rsid w:val="004677C5"/>
    <w:rsid w:val="00472539"/>
    <w:rsid w:val="004735F8"/>
    <w:rsid w:val="00473735"/>
    <w:rsid w:val="00473CE6"/>
    <w:rsid w:val="00474C4E"/>
    <w:rsid w:val="004755CA"/>
    <w:rsid w:val="00475651"/>
    <w:rsid w:val="004761BD"/>
    <w:rsid w:val="00476705"/>
    <w:rsid w:val="0047792E"/>
    <w:rsid w:val="00477A15"/>
    <w:rsid w:val="00481FFD"/>
    <w:rsid w:val="004822FB"/>
    <w:rsid w:val="00483F15"/>
    <w:rsid w:val="00484F5C"/>
    <w:rsid w:val="004873F0"/>
    <w:rsid w:val="00487E5B"/>
    <w:rsid w:val="00490C32"/>
    <w:rsid w:val="004912E3"/>
    <w:rsid w:val="004920F6"/>
    <w:rsid w:val="00492BE8"/>
    <w:rsid w:val="0049316A"/>
    <w:rsid w:val="004936FB"/>
    <w:rsid w:val="00493C79"/>
    <w:rsid w:val="004959F3"/>
    <w:rsid w:val="0049656C"/>
    <w:rsid w:val="004A126C"/>
    <w:rsid w:val="004A136F"/>
    <w:rsid w:val="004A1659"/>
    <w:rsid w:val="004A3736"/>
    <w:rsid w:val="004A3D30"/>
    <w:rsid w:val="004A3E53"/>
    <w:rsid w:val="004A4A52"/>
    <w:rsid w:val="004A67DE"/>
    <w:rsid w:val="004A6E64"/>
    <w:rsid w:val="004B02D0"/>
    <w:rsid w:val="004B0816"/>
    <w:rsid w:val="004B0FF0"/>
    <w:rsid w:val="004B20BF"/>
    <w:rsid w:val="004B3602"/>
    <w:rsid w:val="004B755E"/>
    <w:rsid w:val="004C06C2"/>
    <w:rsid w:val="004C14C9"/>
    <w:rsid w:val="004C27A1"/>
    <w:rsid w:val="004C47F4"/>
    <w:rsid w:val="004C4EB5"/>
    <w:rsid w:val="004C538F"/>
    <w:rsid w:val="004C6387"/>
    <w:rsid w:val="004C7C2B"/>
    <w:rsid w:val="004D14CB"/>
    <w:rsid w:val="004D24AE"/>
    <w:rsid w:val="004D39C3"/>
    <w:rsid w:val="004D4951"/>
    <w:rsid w:val="004D5C3A"/>
    <w:rsid w:val="004D6190"/>
    <w:rsid w:val="004D631B"/>
    <w:rsid w:val="004D6C35"/>
    <w:rsid w:val="004E0787"/>
    <w:rsid w:val="004E1AE9"/>
    <w:rsid w:val="004E4284"/>
    <w:rsid w:val="004E7576"/>
    <w:rsid w:val="004E75A4"/>
    <w:rsid w:val="004F1D5E"/>
    <w:rsid w:val="004F32EB"/>
    <w:rsid w:val="004F4231"/>
    <w:rsid w:val="004F45A7"/>
    <w:rsid w:val="004F69AF"/>
    <w:rsid w:val="005006DC"/>
    <w:rsid w:val="00500B57"/>
    <w:rsid w:val="005014FC"/>
    <w:rsid w:val="00501D56"/>
    <w:rsid w:val="00501E49"/>
    <w:rsid w:val="00502DC6"/>
    <w:rsid w:val="005034C4"/>
    <w:rsid w:val="00504519"/>
    <w:rsid w:val="00504F0A"/>
    <w:rsid w:val="005050C9"/>
    <w:rsid w:val="005072EC"/>
    <w:rsid w:val="005104C7"/>
    <w:rsid w:val="005108C3"/>
    <w:rsid w:val="00510F5E"/>
    <w:rsid w:val="005114A6"/>
    <w:rsid w:val="00511A1F"/>
    <w:rsid w:val="00512BD3"/>
    <w:rsid w:val="00512C60"/>
    <w:rsid w:val="00513348"/>
    <w:rsid w:val="0051420A"/>
    <w:rsid w:val="00514ED1"/>
    <w:rsid w:val="005156C3"/>
    <w:rsid w:val="00515DB1"/>
    <w:rsid w:val="005163A2"/>
    <w:rsid w:val="00516723"/>
    <w:rsid w:val="00516A4E"/>
    <w:rsid w:val="00516CA4"/>
    <w:rsid w:val="00517472"/>
    <w:rsid w:val="00520687"/>
    <w:rsid w:val="005207D2"/>
    <w:rsid w:val="00521E01"/>
    <w:rsid w:val="005221E4"/>
    <w:rsid w:val="005222AA"/>
    <w:rsid w:val="005225B9"/>
    <w:rsid w:val="00523498"/>
    <w:rsid w:val="00524075"/>
    <w:rsid w:val="00525BD2"/>
    <w:rsid w:val="005263D2"/>
    <w:rsid w:val="00527039"/>
    <w:rsid w:val="00531AC0"/>
    <w:rsid w:val="00532807"/>
    <w:rsid w:val="005334D1"/>
    <w:rsid w:val="00533D71"/>
    <w:rsid w:val="00535FE7"/>
    <w:rsid w:val="00540D8E"/>
    <w:rsid w:val="00541332"/>
    <w:rsid w:val="00541463"/>
    <w:rsid w:val="00541E20"/>
    <w:rsid w:val="005428B3"/>
    <w:rsid w:val="00544E41"/>
    <w:rsid w:val="00545053"/>
    <w:rsid w:val="0054506D"/>
    <w:rsid w:val="00545817"/>
    <w:rsid w:val="00545E23"/>
    <w:rsid w:val="005475F3"/>
    <w:rsid w:val="00547768"/>
    <w:rsid w:val="0055362A"/>
    <w:rsid w:val="0055493B"/>
    <w:rsid w:val="00554BDE"/>
    <w:rsid w:val="00554ECD"/>
    <w:rsid w:val="00555369"/>
    <w:rsid w:val="00555CFA"/>
    <w:rsid w:val="005605FE"/>
    <w:rsid w:val="0056185E"/>
    <w:rsid w:val="005622AF"/>
    <w:rsid w:val="0056275B"/>
    <w:rsid w:val="00564CA3"/>
    <w:rsid w:val="0056728E"/>
    <w:rsid w:val="00567813"/>
    <w:rsid w:val="00567BA5"/>
    <w:rsid w:val="0057178A"/>
    <w:rsid w:val="005718C4"/>
    <w:rsid w:val="00572759"/>
    <w:rsid w:val="0057381B"/>
    <w:rsid w:val="00576E84"/>
    <w:rsid w:val="00577EB8"/>
    <w:rsid w:val="00582088"/>
    <w:rsid w:val="00582752"/>
    <w:rsid w:val="00582BED"/>
    <w:rsid w:val="00583ECA"/>
    <w:rsid w:val="005843EA"/>
    <w:rsid w:val="00584BF8"/>
    <w:rsid w:val="005856F2"/>
    <w:rsid w:val="0058614A"/>
    <w:rsid w:val="00587773"/>
    <w:rsid w:val="00590D00"/>
    <w:rsid w:val="00591476"/>
    <w:rsid w:val="00592C1C"/>
    <w:rsid w:val="00592DC1"/>
    <w:rsid w:val="00593865"/>
    <w:rsid w:val="005949C5"/>
    <w:rsid w:val="005954E0"/>
    <w:rsid w:val="00597B37"/>
    <w:rsid w:val="00597D36"/>
    <w:rsid w:val="005A1A57"/>
    <w:rsid w:val="005A2E25"/>
    <w:rsid w:val="005A2FF0"/>
    <w:rsid w:val="005A314A"/>
    <w:rsid w:val="005A37DD"/>
    <w:rsid w:val="005A3834"/>
    <w:rsid w:val="005A4540"/>
    <w:rsid w:val="005A6D17"/>
    <w:rsid w:val="005A6DC7"/>
    <w:rsid w:val="005A797C"/>
    <w:rsid w:val="005B06EB"/>
    <w:rsid w:val="005B0A94"/>
    <w:rsid w:val="005B0C17"/>
    <w:rsid w:val="005B0D33"/>
    <w:rsid w:val="005B1FCB"/>
    <w:rsid w:val="005B2F3D"/>
    <w:rsid w:val="005B430C"/>
    <w:rsid w:val="005B4D63"/>
    <w:rsid w:val="005B59F7"/>
    <w:rsid w:val="005B6000"/>
    <w:rsid w:val="005B7600"/>
    <w:rsid w:val="005B7C22"/>
    <w:rsid w:val="005B7E5F"/>
    <w:rsid w:val="005C035C"/>
    <w:rsid w:val="005C2AA1"/>
    <w:rsid w:val="005C2DE6"/>
    <w:rsid w:val="005C32EE"/>
    <w:rsid w:val="005C3C35"/>
    <w:rsid w:val="005C4185"/>
    <w:rsid w:val="005C495D"/>
    <w:rsid w:val="005C546E"/>
    <w:rsid w:val="005C67CB"/>
    <w:rsid w:val="005C6C1C"/>
    <w:rsid w:val="005C6FAB"/>
    <w:rsid w:val="005C7764"/>
    <w:rsid w:val="005D023B"/>
    <w:rsid w:val="005D14C3"/>
    <w:rsid w:val="005D171E"/>
    <w:rsid w:val="005D2E1D"/>
    <w:rsid w:val="005D4202"/>
    <w:rsid w:val="005D4876"/>
    <w:rsid w:val="005D6252"/>
    <w:rsid w:val="005D6705"/>
    <w:rsid w:val="005D7348"/>
    <w:rsid w:val="005E0818"/>
    <w:rsid w:val="005E0D6D"/>
    <w:rsid w:val="005E12BF"/>
    <w:rsid w:val="005E2531"/>
    <w:rsid w:val="005E4472"/>
    <w:rsid w:val="005E4870"/>
    <w:rsid w:val="005E5618"/>
    <w:rsid w:val="005E57FC"/>
    <w:rsid w:val="005E5B3D"/>
    <w:rsid w:val="005E6936"/>
    <w:rsid w:val="005E6AF1"/>
    <w:rsid w:val="005E6BE4"/>
    <w:rsid w:val="005E722F"/>
    <w:rsid w:val="005E7314"/>
    <w:rsid w:val="005E76AA"/>
    <w:rsid w:val="005E7A9B"/>
    <w:rsid w:val="005F02DC"/>
    <w:rsid w:val="005F1A3A"/>
    <w:rsid w:val="005F41C6"/>
    <w:rsid w:val="005F421E"/>
    <w:rsid w:val="005F5183"/>
    <w:rsid w:val="005F642F"/>
    <w:rsid w:val="005F6849"/>
    <w:rsid w:val="005F6C7B"/>
    <w:rsid w:val="005F6DA8"/>
    <w:rsid w:val="00603107"/>
    <w:rsid w:val="006041DD"/>
    <w:rsid w:val="00605E9E"/>
    <w:rsid w:val="006072AA"/>
    <w:rsid w:val="006075BA"/>
    <w:rsid w:val="00607B04"/>
    <w:rsid w:val="00610885"/>
    <w:rsid w:val="00613240"/>
    <w:rsid w:val="0061512C"/>
    <w:rsid w:val="00617BCE"/>
    <w:rsid w:val="00620DDF"/>
    <w:rsid w:val="00621F7E"/>
    <w:rsid w:val="00622738"/>
    <w:rsid w:val="00622A43"/>
    <w:rsid w:val="00622B4C"/>
    <w:rsid w:val="00623213"/>
    <w:rsid w:val="00624038"/>
    <w:rsid w:val="006244FD"/>
    <w:rsid w:val="00625345"/>
    <w:rsid w:val="00625B58"/>
    <w:rsid w:val="006266E8"/>
    <w:rsid w:val="00630EC2"/>
    <w:rsid w:val="00630EFD"/>
    <w:rsid w:val="006312C8"/>
    <w:rsid w:val="00632527"/>
    <w:rsid w:val="00632F82"/>
    <w:rsid w:val="0063300F"/>
    <w:rsid w:val="00633753"/>
    <w:rsid w:val="00633A22"/>
    <w:rsid w:val="00633F6F"/>
    <w:rsid w:val="006342F7"/>
    <w:rsid w:val="006360D2"/>
    <w:rsid w:val="00636B31"/>
    <w:rsid w:val="00637A61"/>
    <w:rsid w:val="00640B05"/>
    <w:rsid w:val="00641DDF"/>
    <w:rsid w:val="006428ED"/>
    <w:rsid w:val="0064320E"/>
    <w:rsid w:val="00643750"/>
    <w:rsid w:val="006438A8"/>
    <w:rsid w:val="0064398B"/>
    <w:rsid w:val="00643B4F"/>
    <w:rsid w:val="00644CBB"/>
    <w:rsid w:val="00645DF9"/>
    <w:rsid w:val="006466D9"/>
    <w:rsid w:val="00646C4A"/>
    <w:rsid w:val="006508A2"/>
    <w:rsid w:val="00650CE9"/>
    <w:rsid w:val="0065315C"/>
    <w:rsid w:val="006538CD"/>
    <w:rsid w:val="00655754"/>
    <w:rsid w:val="00657245"/>
    <w:rsid w:val="0065748C"/>
    <w:rsid w:val="00660039"/>
    <w:rsid w:val="00660507"/>
    <w:rsid w:val="00660E6D"/>
    <w:rsid w:val="00661C8F"/>
    <w:rsid w:val="006621CE"/>
    <w:rsid w:val="006627DB"/>
    <w:rsid w:val="00663063"/>
    <w:rsid w:val="0066557B"/>
    <w:rsid w:val="00666781"/>
    <w:rsid w:val="00666B3E"/>
    <w:rsid w:val="00670F43"/>
    <w:rsid w:val="00671B3C"/>
    <w:rsid w:val="006736B1"/>
    <w:rsid w:val="006739AE"/>
    <w:rsid w:val="00674D85"/>
    <w:rsid w:val="0067521B"/>
    <w:rsid w:val="00677ECB"/>
    <w:rsid w:val="00677ECE"/>
    <w:rsid w:val="006806E5"/>
    <w:rsid w:val="006812CB"/>
    <w:rsid w:val="00681BEE"/>
    <w:rsid w:val="00684430"/>
    <w:rsid w:val="006849DF"/>
    <w:rsid w:val="00685769"/>
    <w:rsid w:val="00686080"/>
    <w:rsid w:val="00686641"/>
    <w:rsid w:val="006878FE"/>
    <w:rsid w:val="006879F0"/>
    <w:rsid w:val="00689310"/>
    <w:rsid w:val="00691D0A"/>
    <w:rsid w:val="00691E39"/>
    <w:rsid w:val="00693BED"/>
    <w:rsid w:val="0069599B"/>
    <w:rsid w:val="00695E71"/>
    <w:rsid w:val="00696293"/>
    <w:rsid w:val="00696A06"/>
    <w:rsid w:val="00696CED"/>
    <w:rsid w:val="006973CA"/>
    <w:rsid w:val="006A002F"/>
    <w:rsid w:val="006A0F7D"/>
    <w:rsid w:val="006A19C2"/>
    <w:rsid w:val="006A1DBD"/>
    <w:rsid w:val="006A3F9E"/>
    <w:rsid w:val="006A43DD"/>
    <w:rsid w:val="006A525B"/>
    <w:rsid w:val="006A6072"/>
    <w:rsid w:val="006A687D"/>
    <w:rsid w:val="006A705D"/>
    <w:rsid w:val="006B016D"/>
    <w:rsid w:val="006B1315"/>
    <w:rsid w:val="006B18FC"/>
    <w:rsid w:val="006B19D2"/>
    <w:rsid w:val="006B1C6F"/>
    <w:rsid w:val="006B284C"/>
    <w:rsid w:val="006B2A38"/>
    <w:rsid w:val="006B367E"/>
    <w:rsid w:val="006B3AA3"/>
    <w:rsid w:val="006B4C21"/>
    <w:rsid w:val="006B50E3"/>
    <w:rsid w:val="006B59DE"/>
    <w:rsid w:val="006B754F"/>
    <w:rsid w:val="006B76F3"/>
    <w:rsid w:val="006B7F3A"/>
    <w:rsid w:val="006C07B7"/>
    <w:rsid w:val="006C09A0"/>
    <w:rsid w:val="006C172A"/>
    <w:rsid w:val="006C3ECA"/>
    <w:rsid w:val="006C4AD8"/>
    <w:rsid w:val="006C5089"/>
    <w:rsid w:val="006C68E3"/>
    <w:rsid w:val="006D0469"/>
    <w:rsid w:val="006D05D5"/>
    <w:rsid w:val="006D0A23"/>
    <w:rsid w:val="006D1186"/>
    <w:rsid w:val="006D2587"/>
    <w:rsid w:val="006D3E7E"/>
    <w:rsid w:val="006D4E17"/>
    <w:rsid w:val="006D4E3C"/>
    <w:rsid w:val="006D64CF"/>
    <w:rsid w:val="006D7822"/>
    <w:rsid w:val="006E08F9"/>
    <w:rsid w:val="006E0BBA"/>
    <w:rsid w:val="006E29B2"/>
    <w:rsid w:val="006E4D75"/>
    <w:rsid w:val="006E5B77"/>
    <w:rsid w:val="006E7BEB"/>
    <w:rsid w:val="006F0A4B"/>
    <w:rsid w:val="006F188E"/>
    <w:rsid w:val="006F2F7B"/>
    <w:rsid w:val="006F4327"/>
    <w:rsid w:val="006F47D5"/>
    <w:rsid w:val="006F4E91"/>
    <w:rsid w:val="006F533C"/>
    <w:rsid w:val="006F582F"/>
    <w:rsid w:val="006F68F8"/>
    <w:rsid w:val="006F7312"/>
    <w:rsid w:val="006F7664"/>
    <w:rsid w:val="006F7D4E"/>
    <w:rsid w:val="00702153"/>
    <w:rsid w:val="00702D54"/>
    <w:rsid w:val="00702D93"/>
    <w:rsid w:val="0070500D"/>
    <w:rsid w:val="00711F23"/>
    <w:rsid w:val="00713FCB"/>
    <w:rsid w:val="00714C69"/>
    <w:rsid w:val="00715AF3"/>
    <w:rsid w:val="0072010C"/>
    <w:rsid w:val="00720CC0"/>
    <w:rsid w:val="00721B7E"/>
    <w:rsid w:val="0072404A"/>
    <w:rsid w:val="0072426F"/>
    <w:rsid w:val="00724EA8"/>
    <w:rsid w:val="0072627C"/>
    <w:rsid w:val="00726C46"/>
    <w:rsid w:val="0073085D"/>
    <w:rsid w:val="00730F0E"/>
    <w:rsid w:val="0073110A"/>
    <w:rsid w:val="00731353"/>
    <w:rsid w:val="00731B2A"/>
    <w:rsid w:val="00735428"/>
    <w:rsid w:val="00736439"/>
    <w:rsid w:val="00737ED3"/>
    <w:rsid w:val="00740489"/>
    <w:rsid w:val="007414D0"/>
    <w:rsid w:val="007414E4"/>
    <w:rsid w:val="0074155A"/>
    <w:rsid w:val="00741F0D"/>
    <w:rsid w:val="00741FD8"/>
    <w:rsid w:val="0074329E"/>
    <w:rsid w:val="00744B12"/>
    <w:rsid w:val="00744C56"/>
    <w:rsid w:val="007450BB"/>
    <w:rsid w:val="0074560E"/>
    <w:rsid w:val="007474AB"/>
    <w:rsid w:val="00751789"/>
    <w:rsid w:val="00751DAC"/>
    <w:rsid w:val="00753896"/>
    <w:rsid w:val="00753DB7"/>
    <w:rsid w:val="00754739"/>
    <w:rsid w:val="00754989"/>
    <w:rsid w:val="00755222"/>
    <w:rsid w:val="007553AD"/>
    <w:rsid w:val="00756E30"/>
    <w:rsid w:val="0075739C"/>
    <w:rsid w:val="007579CD"/>
    <w:rsid w:val="00760EE3"/>
    <w:rsid w:val="0076264E"/>
    <w:rsid w:val="00762D29"/>
    <w:rsid w:val="00763052"/>
    <w:rsid w:val="007631DC"/>
    <w:rsid w:val="00763FC8"/>
    <w:rsid w:val="007642A8"/>
    <w:rsid w:val="007653C2"/>
    <w:rsid w:val="00765F66"/>
    <w:rsid w:val="00766B5C"/>
    <w:rsid w:val="00766E85"/>
    <w:rsid w:val="00767847"/>
    <w:rsid w:val="007707AC"/>
    <w:rsid w:val="00773723"/>
    <w:rsid w:val="00773A53"/>
    <w:rsid w:val="00773C8A"/>
    <w:rsid w:val="0077615C"/>
    <w:rsid w:val="00776D61"/>
    <w:rsid w:val="00776DD1"/>
    <w:rsid w:val="007779BB"/>
    <w:rsid w:val="00780317"/>
    <w:rsid w:val="00781731"/>
    <w:rsid w:val="00782183"/>
    <w:rsid w:val="00782F8A"/>
    <w:rsid w:val="0078355D"/>
    <w:rsid w:val="00783D74"/>
    <w:rsid w:val="00783ED0"/>
    <w:rsid w:val="0079114C"/>
    <w:rsid w:val="00791B58"/>
    <w:rsid w:val="007965E8"/>
    <w:rsid w:val="00797987"/>
    <w:rsid w:val="007A250B"/>
    <w:rsid w:val="007A2720"/>
    <w:rsid w:val="007A307A"/>
    <w:rsid w:val="007A33D5"/>
    <w:rsid w:val="007A345F"/>
    <w:rsid w:val="007A3495"/>
    <w:rsid w:val="007A350B"/>
    <w:rsid w:val="007A697A"/>
    <w:rsid w:val="007B2971"/>
    <w:rsid w:val="007B489E"/>
    <w:rsid w:val="007B494A"/>
    <w:rsid w:val="007B4F94"/>
    <w:rsid w:val="007B5BFF"/>
    <w:rsid w:val="007B6460"/>
    <w:rsid w:val="007B7A6E"/>
    <w:rsid w:val="007C0188"/>
    <w:rsid w:val="007C1EFE"/>
    <w:rsid w:val="007C2E5B"/>
    <w:rsid w:val="007C4AF5"/>
    <w:rsid w:val="007D0366"/>
    <w:rsid w:val="007D162E"/>
    <w:rsid w:val="007D23AF"/>
    <w:rsid w:val="007D3199"/>
    <w:rsid w:val="007D7C52"/>
    <w:rsid w:val="007E0996"/>
    <w:rsid w:val="007E11F8"/>
    <w:rsid w:val="007E166B"/>
    <w:rsid w:val="007E1D24"/>
    <w:rsid w:val="007E346E"/>
    <w:rsid w:val="007E59F2"/>
    <w:rsid w:val="007E5E76"/>
    <w:rsid w:val="007F065C"/>
    <w:rsid w:val="007F067B"/>
    <w:rsid w:val="007F0EA4"/>
    <w:rsid w:val="007F23F9"/>
    <w:rsid w:val="007F24CA"/>
    <w:rsid w:val="007F36CE"/>
    <w:rsid w:val="007F4C73"/>
    <w:rsid w:val="007F4FD9"/>
    <w:rsid w:val="007F5ECB"/>
    <w:rsid w:val="007F6031"/>
    <w:rsid w:val="00802CC1"/>
    <w:rsid w:val="00802D91"/>
    <w:rsid w:val="00803056"/>
    <w:rsid w:val="00803BBA"/>
    <w:rsid w:val="00803BC1"/>
    <w:rsid w:val="00803D1E"/>
    <w:rsid w:val="008041D6"/>
    <w:rsid w:val="0080454C"/>
    <w:rsid w:val="00805D33"/>
    <w:rsid w:val="00806417"/>
    <w:rsid w:val="0080688E"/>
    <w:rsid w:val="00810EDE"/>
    <w:rsid w:val="008118E0"/>
    <w:rsid w:val="008125E7"/>
    <w:rsid w:val="008128DB"/>
    <w:rsid w:val="0081345C"/>
    <w:rsid w:val="008136D0"/>
    <w:rsid w:val="00813C76"/>
    <w:rsid w:val="008149FD"/>
    <w:rsid w:val="00814BA1"/>
    <w:rsid w:val="00815624"/>
    <w:rsid w:val="00817411"/>
    <w:rsid w:val="008220B1"/>
    <w:rsid w:val="00822AA5"/>
    <w:rsid w:val="00823A46"/>
    <w:rsid w:val="008247D2"/>
    <w:rsid w:val="00825ABB"/>
    <w:rsid w:val="00827527"/>
    <w:rsid w:val="00827FF8"/>
    <w:rsid w:val="00831248"/>
    <w:rsid w:val="008327DB"/>
    <w:rsid w:val="00832B05"/>
    <w:rsid w:val="00834020"/>
    <w:rsid w:val="008341AA"/>
    <w:rsid w:val="00834765"/>
    <w:rsid w:val="00835894"/>
    <w:rsid w:val="00835C9D"/>
    <w:rsid w:val="00836F32"/>
    <w:rsid w:val="00837304"/>
    <w:rsid w:val="00840590"/>
    <w:rsid w:val="00841A6A"/>
    <w:rsid w:val="00844625"/>
    <w:rsid w:val="00845281"/>
    <w:rsid w:val="0084715A"/>
    <w:rsid w:val="00847EBF"/>
    <w:rsid w:val="00851192"/>
    <w:rsid w:val="008511BD"/>
    <w:rsid w:val="008517CD"/>
    <w:rsid w:val="00851F7C"/>
    <w:rsid w:val="0085282D"/>
    <w:rsid w:val="00855170"/>
    <w:rsid w:val="008553E7"/>
    <w:rsid w:val="00856DAA"/>
    <w:rsid w:val="00857CA6"/>
    <w:rsid w:val="00861DCD"/>
    <w:rsid w:val="00862652"/>
    <w:rsid w:val="008629FF"/>
    <w:rsid w:val="008631A1"/>
    <w:rsid w:val="00863E97"/>
    <w:rsid w:val="00865F4A"/>
    <w:rsid w:val="00865F7F"/>
    <w:rsid w:val="00867D86"/>
    <w:rsid w:val="00870633"/>
    <w:rsid w:val="00871833"/>
    <w:rsid w:val="00873542"/>
    <w:rsid w:val="00873678"/>
    <w:rsid w:val="0087380C"/>
    <w:rsid w:val="00873B0D"/>
    <w:rsid w:val="008776B1"/>
    <w:rsid w:val="00880E4F"/>
    <w:rsid w:val="00880F45"/>
    <w:rsid w:val="00881602"/>
    <w:rsid w:val="00881953"/>
    <w:rsid w:val="00887B6F"/>
    <w:rsid w:val="00891610"/>
    <w:rsid w:val="00891BCD"/>
    <w:rsid w:val="008920FD"/>
    <w:rsid w:val="00893DFF"/>
    <w:rsid w:val="00894682"/>
    <w:rsid w:val="00894775"/>
    <w:rsid w:val="008956C8"/>
    <w:rsid w:val="0089612E"/>
    <w:rsid w:val="00897248"/>
    <w:rsid w:val="008A0628"/>
    <w:rsid w:val="008A20EA"/>
    <w:rsid w:val="008A3A0A"/>
    <w:rsid w:val="008A50D3"/>
    <w:rsid w:val="008A7D16"/>
    <w:rsid w:val="008B01D0"/>
    <w:rsid w:val="008B1399"/>
    <w:rsid w:val="008B2302"/>
    <w:rsid w:val="008B26E0"/>
    <w:rsid w:val="008B2EA4"/>
    <w:rsid w:val="008B3539"/>
    <w:rsid w:val="008B4587"/>
    <w:rsid w:val="008B4DA6"/>
    <w:rsid w:val="008B5D7C"/>
    <w:rsid w:val="008B6D74"/>
    <w:rsid w:val="008B7213"/>
    <w:rsid w:val="008B737C"/>
    <w:rsid w:val="008C05D6"/>
    <w:rsid w:val="008C0F4A"/>
    <w:rsid w:val="008C174A"/>
    <w:rsid w:val="008C2C6A"/>
    <w:rsid w:val="008C3F8A"/>
    <w:rsid w:val="008C5F4D"/>
    <w:rsid w:val="008C6098"/>
    <w:rsid w:val="008C6C9B"/>
    <w:rsid w:val="008C7332"/>
    <w:rsid w:val="008D0070"/>
    <w:rsid w:val="008D07EF"/>
    <w:rsid w:val="008D0FBF"/>
    <w:rsid w:val="008D2524"/>
    <w:rsid w:val="008D36E7"/>
    <w:rsid w:val="008D4744"/>
    <w:rsid w:val="008D59E3"/>
    <w:rsid w:val="008D5E78"/>
    <w:rsid w:val="008E0112"/>
    <w:rsid w:val="008E1614"/>
    <w:rsid w:val="008E1740"/>
    <w:rsid w:val="008E38F7"/>
    <w:rsid w:val="008E66AB"/>
    <w:rsid w:val="008E6847"/>
    <w:rsid w:val="008E710B"/>
    <w:rsid w:val="008E7C61"/>
    <w:rsid w:val="008F001B"/>
    <w:rsid w:val="008F01CF"/>
    <w:rsid w:val="008F02F5"/>
    <w:rsid w:val="008F104E"/>
    <w:rsid w:val="008F1463"/>
    <w:rsid w:val="008F1491"/>
    <w:rsid w:val="008F1A3B"/>
    <w:rsid w:val="008F36A7"/>
    <w:rsid w:val="008F7614"/>
    <w:rsid w:val="00900217"/>
    <w:rsid w:val="00900AA2"/>
    <w:rsid w:val="00901825"/>
    <w:rsid w:val="00901988"/>
    <w:rsid w:val="00902996"/>
    <w:rsid w:val="00904996"/>
    <w:rsid w:val="009059B3"/>
    <w:rsid w:val="00906BC4"/>
    <w:rsid w:val="00907602"/>
    <w:rsid w:val="00910E00"/>
    <w:rsid w:val="00912EF1"/>
    <w:rsid w:val="009157A4"/>
    <w:rsid w:val="00915E61"/>
    <w:rsid w:val="00917F88"/>
    <w:rsid w:val="00920353"/>
    <w:rsid w:val="00920D27"/>
    <w:rsid w:val="00921414"/>
    <w:rsid w:val="00921E11"/>
    <w:rsid w:val="009224BA"/>
    <w:rsid w:val="00922711"/>
    <w:rsid w:val="00923137"/>
    <w:rsid w:val="00923AD1"/>
    <w:rsid w:val="00923CAB"/>
    <w:rsid w:val="00924A46"/>
    <w:rsid w:val="00931877"/>
    <w:rsid w:val="00934FDB"/>
    <w:rsid w:val="0094211E"/>
    <w:rsid w:val="00943562"/>
    <w:rsid w:val="009503D5"/>
    <w:rsid w:val="00950881"/>
    <w:rsid w:val="00950AEA"/>
    <w:rsid w:val="00950E28"/>
    <w:rsid w:val="009523FF"/>
    <w:rsid w:val="00952CA1"/>
    <w:rsid w:val="00952F84"/>
    <w:rsid w:val="00954789"/>
    <w:rsid w:val="0095500F"/>
    <w:rsid w:val="009561F2"/>
    <w:rsid w:val="009573EE"/>
    <w:rsid w:val="00957842"/>
    <w:rsid w:val="00960322"/>
    <w:rsid w:val="00960F3C"/>
    <w:rsid w:val="00961760"/>
    <w:rsid w:val="009617AE"/>
    <w:rsid w:val="00961D53"/>
    <w:rsid w:val="0096248B"/>
    <w:rsid w:val="00962704"/>
    <w:rsid w:val="0096297D"/>
    <w:rsid w:val="00964C69"/>
    <w:rsid w:val="009652C3"/>
    <w:rsid w:val="009653A8"/>
    <w:rsid w:val="0096656E"/>
    <w:rsid w:val="00967925"/>
    <w:rsid w:val="00967D6F"/>
    <w:rsid w:val="0097106B"/>
    <w:rsid w:val="00971A60"/>
    <w:rsid w:val="00971D66"/>
    <w:rsid w:val="00972C0B"/>
    <w:rsid w:val="00974765"/>
    <w:rsid w:val="00974C61"/>
    <w:rsid w:val="009775B6"/>
    <w:rsid w:val="00977F0E"/>
    <w:rsid w:val="00985991"/>
    <w:rsid w:val="00985B1D"/>
    <w:rsid w:val="00985F26"/>
    <w:rsid w:val="0098626A"/>
    <w:rsid w:val="00986D9B"/>
    <w:rsid w:val="0098733A"/>
    <w:rsid w:val="00987971"/>
    <w:rsid w:val="00990C7B"/>
    <w:rsid w:val="00990D09"/>
    <w:rsid w:val="00993606"/>
    <w:rsid w:val="00993A41"/>
    <w:rsid w:val="00993A65"/>
    <w:rsid w:val="00993CE6"/>
    <w:rsid w:val="00993DF3"/>
    <w:rsid w:val="00994DC3"/>
    <w:rsid w:val="00994EFE"/>
    <w:rsid w:val="009963A0"/>
    <w:rsid w:val="00996530"/>
    <w:rsid w:val="009970A7"/>
    <w:rsid w:val="00997416"/>
    <w:rsid w:val="0099751B"/>
    <w:rsid w:val="00997675"/>
    <w:rsid w:val="00997766"/>
    <w:rsid w:val="009A0222"/>
    <w:rsid w:val="009A05D2"/>
    <w:rsid w:val="009A0CD6"/>
    <w:rsid w:val="009A3F9C"/>
    <w:rsid w:val="009A48DB"/>
    <w:rsid w:val="009A5221"/>
    <w:rsid w:val="009A580A"/>
    <w:rsid w:val="009A7118"/>
    <w:rsid w:val="009A7B0D"/>
    <w:rsid w:val="009B00B1"/>
    <w:rsid w:val="009B10EA"/>
    <w:rsid w:val="009B39BE"/>
    <w:rsid w:val="009B39C3"/>
    <w:rsid w:val="009B3DDC"/>
    <w:rsid w:val="009B3FDA"/>
    <w:rsid w:val="009B4542"/>
    <w:rsid w:val="009B489C"/>
    <w:rsid w:val="009B4D14"/>
    <w:rsid w:val="009B56C3"/>
    <w:rsid w:val="009B72AC"/>
    <w:rsid w:val="009B76D5"/>
    <w:rsid w:val="009C0766"/>
    <w:rsid w:val="009C1700"/>
    <w:rsid w:val="009C2120"/>
    <w:rsid w:val="009C3347"/>
    <w:rsid w:val="009C4458"/>
    <w:rsid w:val="009C510A"/>
    <w:rsid w:val="009C5A5E"/>
    <w:rsid w:val="009C5DC4"/>
    <w:rsid w:val="009C60CB"/>
    <w:rsid w:val="009C6839"/>
    <w:rsid w:val="009C7DC9"/>
    <w:rsid w:val="009D07DE"/>
    <w:rsid w:val="009D0855"/>
    <w:rsid w:val="009D095F"/>
    <w:rsid w:val="009D149B"/>
    <w:rsid w:val="009D1931"/>
    <w:rsid w:val="009D207D"/>
    <w:rsid w:val="009D2977"/>
    <w:rsid w:val="009D3453"/>
    <w:rsid w:val="009D345D"/>
    <w:rsid w:val="009D366A"/>
    <w:rsid w:val="009D477C"/>
    <w:rsid w:val="009D4A05"/>
    <w:rsid w:val="009D4B1F"/>
    <w:rsid w:val="009E056C"/>
    <w:rsid w:val="009E09D8"/>
    <w:rsid w:val="009E0D6D"/>
    <w:rsid w:val="009E118B"/>
    <w:rsid w:val="009E1CAC"/>
    <w:rsid w:val="009E1D57"/>
    <w:rsid w:val="009E2057"/>
    <w:rsid w:val="009E2CDE"/>
    <w:rsid w:val="009E7809"/>
    <w:rsid w:val="009F0209"/>
    <w:rsid w:val="009F05CC"/>
    <w:rsid w:val="009F10FF"/>
    <w:rsid w:val="009F239B"/>
    <w:rsid w:val="009F3641"/>
    <w:rsid w:val="009F3FDA"/>
    <w:rsid w:val="009F470E"/>
    <w:rsid w:val="009F6A2A"/>
    <w:rsid w:val="009F7D8F"/>
    <w:rsid w:val="00A00773"/>
    <w:rsid w:val="00A00857"/>
    <w:rsid w:val="00A02095"/>
    <w:rsid w:val="00A03273"/>
    <w:rsid w:val="00A035E8"/>
    <w:rsid w:val="00A038AC"/>
    <w:rsid w:val="00A038E7"/>
    <w:rsid w:val="00A04309"/>
    <w:rsid w:val="00A05F30"/>
    <w:rsid w:val="00A113C4"/>
    <w:rsid w:val="00A13A88"/>
    <w:rsid w:val="00A17171"/>
    <w:rsid w:val="00A17A1A"/>
    <w:rsid w:val="00A17C07"/>
    <w:rsid w:val="00A20408"/>
    <w:rsid w:val="00A218C4"/>
    <w:rsid w:val="00A21A51"/>
    <w:rsid w:val="00A2346E"/>
    <w:rsid w:val="00A26874"/>
    <w:rsid w:val="00A271A9"/>
    <w:rsid w:val="00A277B2"/>
    <w:rsid w:val="00A301EA"/>
    <w:rsid w:val="00A30AA8"/>
    <w:rsid w:val="00A30FF9"/>
    <w:rsid w:val="00A34618"/>
    <w:rsid w:val="00A349D7"/>
    <w:rsid w:val="00A36D20"/>
    <w:rsid w:val="00A40117"/>
    <w:rsid w:val="00A41CBC"/>
    <w:rsid w:val="00A42652"/>
    <w:rsid w:val="00A435DE"/>
    <w:rsid w:val="00A43DB8"/>
    <w:rsid w:val="00A442F4"/>
    <w:rsid w:val="00A4485C"/>
    <w:rsid w:val="00A448DF"/>
    <w:rsid w:val="00A45B27"/>
    <w:rsid w:val="00A46968"/>
    <w:rsid w:val="00A474E1"/>
    <w:rsid w:val="00A47C63"/>
    <w:rsid w:val="00A50711"/>
    <w:rsid w:val="00A51870"/>
    <w:rsid w:val="00A53087"/>
    <w:rsid w:val="00A53827"/>
    <w:rsid w:val="00A53B86"/>
    <w:rsid w:val="00A54CDA"/>
    <w:rsid w:val="00A6356F"/>
    <w:rsid w:val="00A653A1"/>
    <w:rsid w:val="00A65529"/>
    <w:rsid w:val="00A66CC5"/>
    <w:rsid w:val="00A67317"/>
    <w:rsid w:val="00A6766B"/>
    <w:rsid w:val="00A71CC7"/>
    <w:rsid w:val="00A758AC"/>
    <w:rsid w:val="00A77348"/>
    <w:rsid w:val="00A7770A"/>
    <w:rsid w:val="00A77CB6"/>
    <w:rsid w:val="00A824D8"/>
    <w:rsid w:val="00A831A7"/>
    <w:rsid w:val="00A83A7D"/>
    <w:rsid w:val="00A859A6"/>
    <w:rsid w:val="00A85D1A"/>
    <w:rsid w:val="00A87ED7"/>
    <w:rsid w:val="00A9021A"/>
    <w:rsid w:val="00A90B90"/>
    <w:rsid w:val="00A9150D"/>
    <w:rsid w:val="00A919A3"/>
    <w:rsid w:val="00A9447D"/>
    <w:rsid w:val="00A949C0"/>
    <w:rsid w:val="00A949DF"/>
    <w:rsid w:val="00A94B50"/>
    <w:rsid w:val="00A960C0"/>
    <w:rsid w:val="00A9665F"/>
    <w:rsid w:val="00A97267"/>
    <w:rsid w:val="00AA003F"/>
    <w:rsid w:val="00AA0184"/>
    <w:rsid w:val="00AA01CD"/>
    <w:rsid w:val="00AA060E"/>
    <w:rsid w:val="00AA20C8"/>
    <w:rsid w:val="00AA3574"/>
    <w:rsid w:val="00AA396B"/>
    <w:rsid w:val="00AA468F"/>
    <w:rsid w:val="00AA5DBC"/>
    <w:rsid w:val="00AB094F"/>
    <w:rsid w:val="00AB0ED1"/>
    <w:rsid w:val="00AB1689"/>
    <w:rsid w:val="00AB1F24"/>
    <w:rsid w:val="00AB2875"/>
    <w:rsid w:val="00AB2DE6"/>
    <w:rsid w:val="00AB4463"/>
    <w:rsid w:val="00AB45DC"/>
    <w:rsid w:val="00AB4725"/>
    <w:rsid w:val="00AB4CF4"/>
    <w:rsid w:val="00AB4DD4"/>
    <w:rsid w:val="00AB530D"/>
    <w:rsid w:val="00AB5429"/>
    <w:rsid w:val="00AB55EC"/>
    <w:rsid w:val="00AB5A25"/>
    <w:rsid w:val="00AB7F54"/>
    <w:rsid w:val="00AB7FB8"/>
    <w:rsid w:val="00AB7FE9"/>
    <w:rsid w:val="00AC108F"/>
    <w:rsid w:val="00AC16AE"/>
    <w:rsid w:val="00AC3611"/>
    <w:rsid w:val="00AC364A"/>
    <w:rsid w:val="00AC42D5"/>
    <w:rsid w:val="00AC50E5"/>
    <w:rsid w:val="00AC5389"/>
    <w:rsid w:val="00AC6244"/>
    <w:rsid w:val="00AC6722"/>
    <w:rsid w:val="00AC6FF2"/>
    <w:rsid w:val="00AC711B"/>
    <w:rsid w:val="00AC77B4"/>
    <w:rsid w:val="00AC7DD0"/>
    <w:rsid w:val="00AD0443"/>
    <w:rsid w:val="00AD0817"/>
    <w:rsid w:val="00AD0C12"/>
    <w:rsid w:val="00AD0DEC"/>
    <w:rsid w:val="00AD4388"/>
    <w:rsid w:val="00AD47CB"/>
    <w:rsid w:val="00AD527B"/>
    <w:rsid w:val="00AD55AD"/>
    <w:rsid w:val="00AD70B0"/>
    <w:rsid w:val="00AD7502"/>
    <w:rsid w:val="00AD7949"/>
    <w:rsid w:val="00AE007A"/>
    <w:rsid w:val="00AE094E"/>
    <w:rsid w:val="00AE19A8"/>
    <w:rsid w:val="00AE3712"/>
    <w:rsid w:val="00AE4715"/>
    <w:rsid w:val="00AE4C86"/>
    <w:rsid w:val="00AE56CF"/>
    <w:rsid w:val="00AE710D"/>
    <w:rsid w:val="00AE74AD"/>
    <w:rsid w:val="00AE7E1C"/>
    <w:rsid w:val="00AF0784"/>
    <w:rsid w:val="00AF2429"/>
    <w:rsid w:val="00AF365D"/>
    <w:rsid w:val="00AF4E31"/>
    <w:rsid w:val="00AF5008"/>
    <w:rsid w:val="00AF53E2"/>
    <w:rsid w:val="00AF5B62"/>
    <w:rsid w:val="00AF5D54"/>
    <w:rsid w:val="00AF70F0"/>
    <w:rsid w:val="00AF7DFB"/>
    <w:rsid w:val="00AF7FDF"/>
    <w:rsid w:val="00B00162"/>
    <w:rsid w:val="00B00B56"/>
    <w:rsid w:val="00B00BD9"/>
    <w:rsid w:val="00B03BD1"/>
    <w:rsid w:val="00B05110"/>
    <w:rsid w:val="00B05ABD"/>
    <w:rsid w:val="00B05F21"/>
    <w:rsid w:val="00B0783F"/>
    <w:rsid w:val="00B11617"/>
    <w:rsid w:val="00B11F7D"/>
    <w:rsid w:val="00B1398B"/>
    <w:rsid w:val="00B14439"/>
    <w:rsid w:val="00B14E59"/>
    <w:rsid w:val="00B16214"/>
    <w:rsid w:val="00B16887"/>
    <w:rsid w:val="00B20465"/>
    <w:rsid w:val="00B22191"/>
    <w:rsid w:val="00B2317B"/>
    <w:rsid w:val="00B238AF"/>
    <w:rsid w:val="00B23D86"/>
    <w:rsid w:val="00B23ECA"/>
    <w:rsid w:val="00B25816"/>
    <w:rsid w:val="00B27075"/>
    <w:rsid w:val="00B324AC"/>
    <w:rsid w:val="00B338A9"/>
    <w:rsid w:val="00B37118"/>
    <w:rsid w:val="00B401A3"/>
    <w:rsid w:val="00B403B7"/>
    <w:rsid w:val="00B40CD8"/>
    <w:rsid w:val="00B40D88"/>
    <w:rsid w:val="00B41086"/>
    <w:rsid w:val="00B41FAC"/>
    <w:rsid w:val="00B43C9B"/>
    <w:rsid w:val="00B4448A"/>
    <w:rsid w:val="00B4449C"/>
    <w:rsid w:val="00B455CC"/>
    <w:rsid w:val="00B45789"/>
    <w:rsid w:val="00B478AF"/>
    <w:rsid w:val="00B47CE9"/>
    <w:rsid w:val="00B50914"/>
    <w:rsid w:val="00B5092A"/>
    <w:rsid w:val="00B51429"/>
    <w:rsid w:val="00B51687"/>
    <w:rsid w:val="00B542CB"/>
    <w:rsid w:val="00B554DC"/>
    <w:rsid w:val="00B55761"/>
    <w:rsid w:val="00B562B3"/>
    <w:rsid w:val="00B56E9D"/>
    <w:rsid w:val="00B56F3A"/>
    <w:rsid w:val="00B578D9"/>
    <w:rsid w:val="00B57BFF"/>
    <w:rsid w:val="00B601BE"/>
    <w:rsid w:val="00B62B03"/>
    <w:rsid w:val="00B62DD5"/>
    <w:rsid w:val="00B630AF"/>
    <w:rsid w:val="00B632BC"/>
    <w:rsid w:val="00B64BE7"/>
    <w:rsid w:val="00B67C36"/>
    <w:rsid w:val="00B710C4"/>
    <w:rsid w:val="00B71D73"/>
    <w:rsid w:val="00B7200E"/>
    <w:rsid w:val="00B723BC"/>
    <w:rsid w:val="00B74704"/>
    <w:rsid w:val="00B806EE"/>
    <w:rsid w:val="00B80E64"/>
    <w:rsid w:val="00B81864"/>
    <w:rsid w:val="00B81B1F"/>
    <w:rsid w:val="00B81E00"/>
    <w:rsid w:val="00B82713"/>
    <w:rsid w:val="00B84544"/>
    <w:rsid w:val="00B84597"/>
    <w:rsid w:val="00B84E5C"/>
    <w:rsid w:val="00B85459"/>
    <w:rsid w:val="00B85B51"/>
    <w:rsid w:val="00B86F4C"/>
    <w:rsid w:val="00B87748"/>
    <w:rsid w:val="00B9032D"/>
    <w:rsid w:val="00B90ED7"/>
    <w:rsid w:val="00B92897"/>
    <w:rsid w:val="00B9319C"/>
    <w:rsid w:val="00B93705"/>
    <w:rsid w:val="00B94D78"/>
    <w:rsid w:val="00B9516C"/>
    <w:rsid w:val="00B96D3D"/>
    <w:rsid w:val="00BA04FE"/>
    <w:rsid w:val="00BA0A46"/>
    <w:rsid w:val="00BA23DE"/>
    <w:rsid w:val="00BA2580"/>
    <w:rsid w:val="00BA317F"/>
    <w:rsid w:val="00BA398B"/>
    <w:rsid w:val="00BA7143"/>
    <w:rsid w:val="00BA7DCD"/>
    <w:rsid w:val="00BB0749"/>
    <w:rsid w:val="00BB290D"/>
    <w:rsid w:val="00BB2BD4"/>
    <w:rsid w:val="00BB3AE5"/>
    <w:rsid w:val="00BB6DBF"/>
    <w:rsid w:val="00BC04DD"/>
    <w:rsid w:val="00BC1013"/>
    <w:rsid w:val="00BC10EF"/>
    <w:rsid w:val="00BC1733"/>
    <w:rsid w:val="00BC2096"/>
    <w:rsid w:val="00BC2CE0"/>
    <w:rsid w:val="00BC2FF6"/>
    <w:rsid w:val="00BC3688"/>
    <w:rsid w:val="00BC4CEC"/>
    <w:rsid w:val="00BC4D75"/>
    <w:rsid w:val="00BC5C18"/>
    <w:rsid w:val="00BC5DFB"/>
    <w:rsid w:val="00BD07B1"/>
    <w:rsid w:val="00BD0885"/>
    <w:rsid w:val="00BD0E0E"/>
    <w:rsid w:val="00BD3049"/>
    <w:rsid w:val="00BD3BFC"/>
    <w:rsid w:val="00BD3FBD"/>
    <w:rsid w:val="00BD564A"/>
    <w:rsid w:val="00BD6D06"/>
    <w:rsid w:val="00BD7F49"/>
    <w:rsid w:val="00BE0799"/>
    <w:rsid w:val="00BE1657"/>
    <w:rsid w:val="00BE3B6D"/>
    <w:rsid w:val="00BE46EF"/>
    <w:rsid w:val="00BE6460"/>
    <w:rsid w:val="00BE6EC9"/>
    <w:rsid w:val="00BE6F01"/>
    <w:rsid w:val="00BE773C"/>
    <w:rsid w:val="00BE7763"/>
    <w:rsid w:val="00BE7F85"/>
    <w:rsid w:val="00BF095B"/>
    <w:rsid w:val="00BF0FC6"/>
    <w:rsid w:val="00BF1495"/>
    <w:rsid w:val="00BF1C4E"/>
    <w:rsid w:val="00BF5871"/>
    <w:rsid w:val="00BF5AB1"/>
    <w:rsid w:val="00BF63FB"/>
    <w:rsid w:val="00BF7CCC"/>
    <w:rsid w:val="00C00D40"/>
    <w:rsid w:val="00C00EFD"/>
    <w:rsid w:val="00C01D51"/>
    <w:rsid w:val="00C024F1"/>
    <w:rsid w:val="00C02762"/>
    <w:rsid w:val="00C027CD"/>
    <w:rsid w:val="00C043EA"/>
    <w:rsid w:val="00C050EC"/>
    <w:rsid w:val="00C05BAA"/>
    <w:rsid w:val="00C05C91"/>
    <w:rsid w:val="00C0763A"/>
    <w:rsid w:val="00C10D68"/>
    <w:rsid w:val="00C11862"/>
    <w:rsid w:val="00C120E1"/>
    <w:rsid w:val="00C12B98"/>
    <w:rsid w:val="00C13DD3"/>
    <w:rsid w:val="00C14081"/>
    <w:rsid w:val="00C145A3"/>
    <w:rsid w:val="00C16F76"/>
    <w:rsid w:val="00C17C18"/>
    <w:rsid w:val="00C2030B"/>
    <w:rsid w:val="00C20375"/>
    <w:rsid w:val="00C216CB"/>
    <w:rsid w:val="00C21792"/>
    <w:rsid w:val="00C22157"/>
    <w:rsid w:val="00C232D2"/>
    <w:rsid w:val="00C23860"/>
    <w:rsid w:val="00C25831"/>
    <w:rsid w:val="00C25B1C"/>
    <w:rsid w:val="00C264D8"/>
    <w:rsid w:val="00C265B1"/>
    <w:rsid w:val="00C26F55"/>
    <w:rsid w:val="00C277D2"/>
    <w:rsid w:val="00C277E9"/>
    <w:rsid w:val="00C30220"/>
    <w:rsid w:val="00C308E2"/>
    <w:rsid w:val="00C30CC6"/>
    <w:rsid w:val="00C31341"/>
    <w:rsid w:val="00C330C5"/>
    <w:rsid w:val="00C3460E"/>
    <w:rsid w:val="00C3478C"/>
    <w:rsid w:val="00C34ED4"/>
    <w:rsid w:val="00C35BFC"/>
    <w:rsid w:val="00C35EE7"/>
    <w:rsid w:val="00C3662D"/>
    <w:rsid w:val="00C41824"/>
    <w:rsid w:val="00C41A12"/>
    <w:rsid w:val="00C425FF"/>
    <w:rsid w:val="00C43417"/>
    <w:rsid w:val="00C43C9D"/>
    <w:rsid w:val="00C4615B"/>
    <w:rsid w:val="00C464FD"/>
    <w:rsid w:val="00C46811"/>
    <w:rsid w:val="00C4794F"/>
    <w:rsid w:val="00C47CD2"/>
    <w:rsid w:val="00C504E4"/>
    <w:rsid w:val="00C50928"/>
    <w:rsid w:val="00C5150E"/>
    <w:rsid w:val="00C516E3"/>
    <w:rsid w:val="00C517EA"/>
    <w:rsid w:val="00C52C28"/>
    <w:rsid w:val="00C53424"/>
    <w:rsid w:val="00C556BE"/>
    <w:rsid w:val="00C57E39"/>
    <w:rsid w:val="00C601E2"/>
    <w:rsid w:val="00C62C36"/>
    <w:rsid w:val="00C62D0C"/>
    <w:rsid w:val="00C64345"/>
    <w:rsid w:val="00C64A7A"/>
    <w:rsid w:val="00C64C74"/>
    <w:rsid w:val="00C6730A"/>
    <w:rsid w:val="00C6797E"/>
    <w:rsid w:val="00C70D78"/>
    <w:rsid w:val="00C713E9"/>
    <w:rsid w:val="00C72101"/>
    <w:rsid w:val="00C73A11"/>
    <w:rsid w:val="00C74467"/>
    <w:rsid w:val="00C7458E"/>
    <w:rsid w:val="00C7472C"/>
    <w:rsid w:val="00C74A33"/>
    <w:rsid w:val="00C76C33"/>
    <w:rsid w:val="00C77028"/>
    <w:rsid w:val="00C770A0"/>
    <w:rsid w:val="00C80E64"/>
    <w:rsid w:val="00C82D41"/>
    <w:rsid w:val="00C83ECA"/>
    <w:rsid w:val="00C849F8"/>
    <w:rsid w:val="00C85A79"/>
    <w:rsid w:val="00C85B26"/>
    <w:rsid w:val="00C863AC"/>
    <w:rsid w:val="00C87946"/>
    <w:rsid w:val="00C90442"/>
    <w:rsid w:val="00C90EDE"/>
    <w:rsid w:val="00C91B24"/>
    <w:rsid w:val="00C91F17"/>
    <w:rsid w:val="00C9265D"/>
    <w:rsid w:val="00C93A03"/>
    <w:rsid w:val="00C93EFA"/>
    <w:rsid w:val="00C951F2"/>
    <w:rsid w:val="00C95F0E"/>
    <w:rsid w:val="00C97335"/>
    <w:rsid w:val="00C976D6"/>
    <w:rsid w:val="00CA10AA"/>
    <w:rsid w:val="00CA2A04"/>
    <w:rsid w:val="00CA2CE0"/>
    <w:rsid w:val="00CA2EC1"/>
    <w:rsid w:val="00CA4747"/>
    <w:rsid w:val="00CA47B8"/>
    <w:rsid w:val="00CA7132"/>
    <w:rsid w:val="00CA7556"/>
    <w:rsid w:val="00CB2F4B"/>
    <w:rsid w:val="00CB462D"/>
    <w:rsid w:val="00CB49B9"/>
    <w:rsid w:val="00CB4AC6"/>
    <w:rsid w:val="00CB4F93"/>
    <w:rsid w:val="00CB5A87"/>
    <w:rsid w:val="00CB7605"/>
    <w:rsid w:val="00CB7CAD"/>
    <w:rsid w:val="00CC1218"/>
    <w:rsid w:val="00CC27F5"/>
    <w:rsid w:val="00CC300F"/>
    <w:rsid w:val="00CC3576"/>
    <w:rsid w:val="00CC52E9"/>
    <w:rsid w:val="00CD082B"/>
    <w:rsid w:val="00CD0E7B"/>
    <w:rsid w:val="00CD11D6"/>
    <w:rsid w:val="00CD13F1"/>
    <w:rsid w:val="00CD1D46"/>
    <w:rsid w:val="00CD424F"/>
    <w:rsid w:val="00CD5C3E"/>
    <w:rsid w:val="00CD6364"/>
    <w:rsid w:val="00CD764F"/>
    <w:rsid w:val="00CD7A87"/>
    <w:rsid w:val="00CE0192"/>
    <w:rsid w:val="00CE19BB"/>
    <w:rsid w:val="00CE1B83"/>
    <w:rsid w:val="00CE28CC"/>
    <w:rsid w:val="00CE34B8"/>
    <w:rsid w:val="00CE3B7F"/>
    <w:rsid w:val="00CE3DA8"/>
    <w:rsid w:val="00CE5BFF"/>
    <w:rsid w:val="00CE61FC"/>
    <w:rsid w:val="00CF0089"/>
    <w:rsid w:val="00CF18B6"/>
    <w:rsid w:val="00CF2EC6"/>
    <w:rsid w:val="00CF334A"/>
    <w:rsid w:val="00CF3BAE"/>
    <w:rsid w:val="00CF3C52"/>
    <w:rsid w:val="00CF3F64"/>
    <w:rsid w:val="00CF465B"/>
    <w:rsid w:val="00D00C42"/>
    <w:rsid w:val="00D01D99"/>
    <w:rsid w:val="00D0272A"/>
    <w:rsid w:val="00D037C9"/>
    <w:rsid w:val="00D041DB"/>
    <w:rsid w:val="00D048E1"/>
    <w:rsid w:val="00D04922"/>
    <w:rsid w:val="00D05406"/>
    <w:rsid w:val="00D0725A"/>
    <w:rsid w:val="00D11AB4"/>
    <w:rsid w:val="00D12B6C"/>
    <w:rsid w:val="00D12E5B"/>
    <w:rsid w:val="00D14BB0"/>
    <w:rsid w:val="00D150F7"/>
    <w:rsid w:val="00D15C5C"/>
    <w:rsid w:val="00D15CCB"/>
    <w:rsid w:val="00D1698F"/>
    <w:rsid w:val="00D20AB0"/>
    <w:rsid w:val="00D210AF"/>
    <w:rsid w:val="00D22DDF"/>
    <w:rsid w:val="00D2382A"/>
    <w:rsid w:val="00D24DA2"/>
    <w:rsid w:val="00D25C68"/>
    <w:rsid w:val="00D261F1"/>
    <w:rsid w:val="00D30CC4"/>
    <w:rsid w:val="00D30FE0"/>
    <w:rsid w:val="00D3112D"/>
    <w:rsid w:val="00D31567"/>
    <w:rsid w:val="00D3220E"/>
    <w:rsid w:val="00D33E08"/>
    <w:rsid w:val="00D34512"/>
    <w:rsid w:val="00D3487A"/>
    <w:rsid w:val="00D3503B"/>
    <w:rsid w:val="00D35CA5"/>
    <w:rsid w:val="00D36E6A"/>
    <w:rsid w:val="00D40FB2"/>
    <w:rsid w:val="00D41CC5"/>
    <w:rsid w:val="00D42571"/>
    <w:rsid w:val="00D42AFD"/>
    <w:rsid w:val="00D42E19"/>
    <w:rsid w:val="00D44345"/>
    <w:rsid w:val="00D462DB"/>
    <w:rsid w:val="00D46ABA"/>
    <w:rsid w:val="00D46C82"/>
    <w:rsid w:val="00D47A23"/>
    <w:rsid w:val="00D5041C"/>
    <w:rsid w:val="00D51334"/>
    <w:rsid w:val="00D5195D"/>
    <w:rsid w:val="00D525EB"/>
    <w:rsid w:val="00D527B8"/>
    <w:rsid w:val="00D53003"/>
    <w:rsid w:val="00D536F2"/>
    <w:rsid w:val="00D53919"/>
    <w:rsid w:val="00D53B49"/>
    <w:rsid w:val="00D55007"/>
    <w:rsid w:val="00D55BAF"/>
    <w:rsid w:val="00D5656A"/>
    <w:rsid w:val="00D573D5"/>
    <w:rsid w:val="00D57E49"/>
    <w:rsid w:val="00D57EFA"/>
    <w:rsid w:val="00D61FA4"/>
    <w:rsid w:val="00D6320D"/>
    <w:rsid w:val="00D645B6"/>
    <w:rsid w:val="00D64B66"/>
    <w:rsid w:val="00D64D06"/>
    <w:rsid w:val="00D6706B"/>
    <w:rsid w:val="00D67A7C"/>
    <w:rsid w:val="00D700B8"/>
    <w:rsid w:val="00D70A45"/>
    <w:rsid w:val="00D7233B"/>
    <w:rsid w:val="00D723DE"/>
    <w:rsid w:val="00D748D8"/>
    <w:rsid w:val="00D776C8"/>
    <w:rsid w:val="00D801EE"/>
    <w:rsid w:val="00D806DA"/>
    <w:rsid w:val="00D80E9D"/>
    <w:rsid w:val="00D819AA"/>
    <w:rsid w:val="00D81E09"/>
    <w:rsid w:val="00D82EFC"/>
    <w:rsid w:val="00D83670"/>
    <w:rsid w:val="00D85B1C"/>
    <w:rsid w:val="00D85D2B"/>
    <w:rsid w:val="00D86C28"/>
    <w:rsid w:val="00D8758F"/>
    <w:rsid w:val="00D905F0"/>
    <w:rsid w:val="00D909C8"/>
    <w:rsid w:val="00D9101B"/>
    <w:rsid w:val="00D91DAF"/>
    <w:rsid w:val="00D91F9B"/>
    <w:rsid w:val="00D92170"/>
    <w:rsid w:val="00D92CCA"/>
    <w:rsid w:val="00D9360C"/>
    <w:rsid w:val="00D94D5A"/>
    <w:rsid w:val="00D951D6"/>
    <w:rsid w:val="00D95FB7"/>
    <w:rsid w:val="00D96454"/>
    <w:rsid w:val="00D9C9CD"/>
    <w:rsid w:val="00DA052A"/>
    <w:rsid w:val="00DA0D82"/>
    <w:rsid w:val="00DA0DBE"/>
    <w:rsid w:val="00DA0DD3"/>
    <w:rsid w:val="00DA1C12"/>
    <w:rsid w:val="00DA2551"/>
    <w:rsid w:val="00DA2EDB"/>
    <w:rsid w:val="00DA6A0E"/>
    <w:rsid w:val="00DB0F99"/>
    <w:rsid w:val="00DB1975"/>
    <w:rsid w:val="00DB259A"/>
    <w:rsid w:val="00DB284F"/>
    <w:rsid w:val="00DB2E13"/>
    <w:rsid w:val="00DB5FE4"/>
    <w:rsid w:val="00DB661C"/>
    <w:rsid w:val="00DB6638"/>
    <w:rsid w:val="00DB7A26"/>
    <w:rsid w:val="00DC00C9"/>
    <w:rsid w:val="00DC1350"/>
    <w:rsid w:val="00DC2604"/>
    <w:rsid w:val="00DC4A8B"/>
    <w:rsid w:val="00DC50B0"/>
    <w:rsid w:val="00DC678A"/>
    <w:rsid w:val="00DC6F03"/>
    <w:rsid w:val="00DC7014"/>
    <w:rsid w:val="00DC75BE"/>
    <w:rsid w:val="00DD079F"/>
    <w:rsid w:val="00DD0ABB"/>
    <w:rsid w:val="00DD1AEB"/>
    <w:rsid w:val="00DD2049"/>
    <w:rsid w:val="00DD325C"/>
    <w:rsid w:val="00DD5544"/>
    <w:rsid w:val="00DD5B5F"/>
    <w:rsid w:val="00DD67B0"/>
    <w:rsid w:val="00DD6C33"/>
    <w:rsid w:val="00DD6C3A"/>
    <w:rsid w:val="00DD771D"/>
    <w:rsid w:val="00DE01C0"/>
    <w:rsid w:val="00DE11E6"/>
    <w:rsid w:val="00DE1657"/>
    <w:rsid w:val="00DE24B2"/>
    <w:rsid w:val="00DE28C6"/>
    <w:rsid w:val="00DE2AA4"/>
    <w:rsid w:val="00DE2B1B"/>
    <w:rsid w:val="00DE3236"/>
    <w:rsid w:val="00DE39AE"/>
    <w:rsid w:val="00DE4821"/>
    <w:rsid w:val="00DE4AAE"/>
    <w:rsid w:val="00DE6531"/>
    <w:rsid w:val="00DE7B48"/>
    <w:rsid w:val="00DE7FE0"/>
    <w:rsid w:val="00DF08B8"/>
    <w:rsid w:val="00DF2E35"/>
    <w:rsid w:val="00DF31B7"/>
    <w:rsid w:val="00DF338A"/>
    <w:rsid w:val="00DF33A2"/>
    <w:rsid w:val="00DF37FF"/>
    <w:rsid w:val="00DF3C84"/>
    <w:rsid w:val="00DF5A70"/>
    <w:rsid w:val="00DF683F"/>
    <w:rsid w:val="00DF78FC"/>
    <w:rsid w:val="00E01E01"/>
    <w:rsid w:val="00E020B8"/>
    <w:rsid w:val="00E022E0"/>
    <w:rsid w:val="00E0316D"/>
    <w:rsid w:val="00E03BD3"/>
    <w:rsid w:val="00E06B59"/>
    <w:rsid w:val="00E07A54"/>
    <w:rsid w:val="00E07DFC"/>
    <w:rsid w:val="00E103FA"/>
    <w:rsid w:val="00E1040A"/>
    <w:rsid w:val="00E12216"/>
    <w:rsid w:val="00E126B6"/>
    <w:rsid w:val="00E16560"/>
    <w:rsid w:val="00E16D9A"/>
    <w:rsid w:val="00E17579"/>
    <w:rsid w:val="00E17B88"/>
    <w:rsid w:val="00E17F69"/>
    <w:rsid w:val="00E223F6"/>
    <w:rsid w:val="00E2260C"/>
    <w:rsid w:val="00E234DA"/>
    <w:rsid w:val="00E24C4E"/>
    <w:rsid w:val="00E30613"/>
    <w:rsid w:val="00E313B0"/>
    <w:rsid w:val="00E31DAC"/>
    <w:rsid w:val="00E329C2"/>
    <w:rsid w:val="00E32D8B"/>
    <w:rsid w:val="00E3510F"/>
    <w:rsid w:val="00E36E44"/>
    <w:rsid w:val="00E37846"/>
    <w:rsid w:val="00E40769"/>
    <w:rsid w:val="00E40E8B"/>
    <w:rsid w:val="00E40F6A"/>
    <w:rsid w:val="00E433F9"/>
    <w:rsid w:val="00E4412C"/>
    <w:rsid w:val="00E45098"/>
    <w:rsid w:val="00E465E1"/>
    <w:rsid w:val="00E47135"/>
    <w:rsid w:val="00E47721"/>
    <w:rsid w:val="00E50A26"/>
    <w:rsid w:val="00E50A5E"/>
    <w:rsid w:val="00E50F05"/>
    <w:rsid w:val="00E525DA"/>
    <w:rsid w:val="00E53765"/>
    <w:rsid w:val="00E54801"/>
    <w:rsid w:val="00E54B7C"/>
    <w:rsid w:val="00E55A38"/>
    <w:rsid w:val="00E6003B"/>
    <w:rsid w:val="00E62CB3"/>
    <w:rsid w:val="00E63E5A"/>
    <w:rsid w:val="00E64CD6"/>
    <w:rsid w:val="00E64D2F"/>
    <w:rsid w:val="00E65DD5"/>
    <w:rsid w:val="00E673DB"/>
    <w:rsid w:val="00E67C29"/>
    <w:rsid w:val="00E706CB"/>
    <w:rsid w:val="00E7238F"/>
    <w:rsid w:val="00E74C4C"/>
    <w:rsid w:val="00E751E1"/>
    <w:rsid w:val="00E755BC"/>
    <w:rsid w:val="00E75A25"/>
    <w:rsid w:val="00E763B1"/>
    <w:rsid w:val="00E764CC"/>
    <w:rsid w:val="00E7768F"/>
    <w:rsid w:val="00E814B2"/>
    <w:rsid w:val="00E81C0B"/>
    <w:rsid w:val="00E82053"/>
    <w:rsid w:val="00E82FC8"/>
    <w:rsid w:val="00E83D22"/>
    <w:rsid w:val="00E84B35"/>
    <w:rsid w:val="00E8599D"/>
    <w:rsid w:val="00E876B0"/>
    <w:rsid w:val="00E91973"/>
    <w:rsid w:val="00E932D2"/>
    <w:rsid w:val="00E94380"/>
    <w:rsid w:val="00E97E1E"/>
    <w:rsid w:val="00EA1787"/>
    <w:rsid w:val="00EA21A2"/>
    <w:rsid w:val="00EA25DD"/>
    <w:rsid w:val="00EA38D7"/>
    <w:rsid w:val="00EA5020"/>
    <w:rsid w:val="00EA5D5E"/>
    <w:rsid w:val="00EA7724"/>
    <w:rsid w:val="00EA7FC4"/>
    <w:rsid w:val="00EB0845"/>
    <w:rsid w:val="00EB1911"/>
    <w:rsid w:val="00EB1B75"/>
    <w:rsid w:val="00EB1C3D"/>
    <w:rsid w:val="00EB1C6D"/>
    <w:rsid w:val="00EB200C"/>
    <w:rsid w:val="00EB2C9A"/>
    <w:rsid w:val="00EB5E88"/>
    <w:rsid w:val="00EB7471"/>
    <w:rsid w:val="00EC044C"/>
    <w:rsid w:val="00EC084A"/>
    <w:rsid w:val="00EC09C3"/>
    <w:rsid w:val="00EC0C7E"/>
    <w:rsid w:val="00EC2415"/>
    <w:rsid w:val="00EC2BF2"/>
    <w:rsid w:val="00EC2D34"/>
    <w:rsid w:val="00EC5006"/>
    <w:rsid w:val="00EC518C"/>
    <w:rsid w:val="00EC5819"/>
    <w:rsid w:val="00EC60DF"/>
    <w:rsid w:val="00EC6BBB"/>
    <w:rsid w:val="00ED01F0"/>
    <w:rsid w:val="00ED1633"/>
    <w:rsid w:val="00ED295A"/>
    <w:rsid w:val="00ED29EA"/>
    <w:rsid w:val="00ED3B7C"/>
    <w:rsid w:val="00ED53C1"/>
    <w:rsid w:val="00ED543A"/>
    <w:rsid w:val="00ED63DD"/>
    <w:rsid w:val="00EE02E9"/>
    <w:rsid w:val="00EE1081"/>
    <w:rsid w:val="00EE245D"/>
    <w:rsid w:val="00EE3811"/>
    <w:rsid w:val="00EE418B"/>
    <w:rsid w:val="00EE5DBD"/>
    <w:rsid w:val="00EE726E"/>
    <w:rsid w:val="00EE7A04"/>
    <w:rsid w:val="00EF079B"/>
    <w:rsid w:val="00EF0E10"/>
    <w:rsid w:val="00EF1047"/>
    <w:rsid w:val="00EF162C"/>
    <w:rsid w:val="00EF1A95"/>
    <w:rsid w:val="00EF33A2"/>
    <w:rsid w:val="00EF3FCE"/>
    <w:rsid w:val="00EF4DE6"/>
    <w:rsid w:val="00EF516D"/>
    <w:rsid w:val="00EF63C8"/>
    <w:rsid w:val="00EF73AE"/>
    <w:rsid w:val="00EF7B8B"/>
    <w:rsid w:val="00F00D27"/>
    <w:rsid w:val="00F01101"/>
    <w:rsid w:val="00F040C4"/>
    <w:rsid w:val="00F04455"/>
    <w:rsid w:val="00F0575E"/>
    <w:rsid w:val="00F05AEF"/>
    <w:rsid w:val="00F06333"/>
    <w:rsid w:val="00F07498"/>
    <w:rsid w:val="00F120A2"/>
    <w:rsid w:val="00F125CE"/>
    <w:rsid w:val="00F1350D"/>
    <w:rsid w:val="00F136D4"/>
    <w:rsid w:val="00F141F3"/>
    <w:rsid w:val="00F14B43"/>
    <w:rsid w:val="00F1545C"/>
    <w:rsid w:val="00F15EAD"/>
    <w:rsid w:val="00F16112"/>
    <w:rsid w:val="00F16ABA"/>
    <w:rsid w:val="00F17010"/>
    <w:rsid w:val="00F1703F"/>
    <w:rsid w:val="00F171E2"/>
    <w:rsid w:val="00F17F6E"/>
    <w:rsid w:val="00F2049F"/>
    <w:rsid w:val="00F20A4B"/>
    <w:rsid w:val="00F2123D"/>
    <w:rsid w:val="00F213D4"/>
    <w:rsid w:val="00F243C8"/>
    <w:rsid w:val="00F25261"/>
    <w:rsid w:val="00F255F8"/>
    <w:rsid w:val="00F25E8C"/>
    <w:rsid w:val="00F26A33"/>
    <w:rsid w:val="00F26C8B"/>
    <w:rsid w:val="00F275D5"/>
    <w:rsid w:val="00F2794B"/>
    <w:rsid w:val="00F279A5"/>
    <w:rsid w:val="00F3017F"/>
    <w:rsid w:val="00F310DA"/>
    <w:rsid w:val="00F32193"/>
    <w:rsid w:val="00F33D3C"/>
    <w:rsid w:val="00F355A5"/>
    <w:rsid w:val="00F35F99"/>
    <w:rsid w:val="00F3706D"/>
    <w:rsid w:val="00F40065"/>
    <w:rsid w:val="00F4026B"/>
    <w:rsid w:val="00F4042C"/>
    <w:rsid w:val="00F410C1"/>
    <w:rsid w:val="00F41995"/>
    <w:rsid w:val="00F43B96"/>
    <w:rsid w:val="00F43C84"/>
    <w:rsid w:val="00F444E3"/>
    <w:rsid w:val="00F456F1"/>
    <w:rsid w:val="00F457D7"/>
    <w:rsid w:val="00F469D4"/>
    <w:rsid w:val="00F46BF3"/>
    <w:rsid w:val="00F47A1C"/>
    <w:rsid w:val="00F50DE1"/>
    <w:rsid w:val="00F50EBF"/>
    <w:rsid w:val="00F518C6"/>
    <w:rsid w:val="00F51CF9"/>
    <w:rsid w:val="00F5395E"/>
    <w:rsid w:val="00F544FB"/>
    <w:rsid w:val="00F559C3"/>
    <w:rsid w:val="00F570AB"/>
    <w:rsid w:val="00F5716A"/>
    <w:rsid w:val="00F611D9"/>
    <w:rsid w:val="00F61ACD"/>
    <w:rsid w:val="00F62C59"/>
    <w:rsid w:val="00F6426D"/>
    <w:rsid w:val="00F65A29"/>
    <w:rsid w:val="00F65F55"/>
    <w:rsid w:val="00F66D79"/>
    <w:rsid w:val="00F674D9"/>
    <w:rsid w:val="00F675D4"/>
    <w:rsid w:val="00F711CC"/>
    <w:rsid w:val="00F72AED"/>
    <w:rsid w:val="00F72D31"/>
    <w:rsid w:val="00F74A32"/>
    <w:rsid w:val="00F766FB"/>
    <w:rsid w:val="00F77CC4"/>
    <w:rsid w:val="00F804DE"/>
    <w:rsid w:val="00F81EE6"/>
    <w:rsid w:val="00F82192"/>
    <w:rsid w:val="00F82DCD"/>
    <w:rsid w:val="00F84372"/>
    <w:rsid w:val="00F84B8A"/>
    <w:rsid w:val="00F84EA9"/>
    <w:rsid w:val="00F85409"/>
    <w:rsid w:val="00F8633A"/>
    <w:rsid w:val="00F86829"/>
    <w:rsid w:val="00F87966"/>
    <w:rsid w:val="00F90D31"/>
    <w:rsid w:val="00F90D83"/>
    <w:rsid w:val="00F921CD"/>
    <w:rsid w:val="00F922D6"/>
    <w:rsid w:val="00F932C3"/>
    <w:rsid w:val="00F943E0"/>
    <w:rsid w:val="00F95350"/>
    <w:rsid w:val="00F95A48"/>
    <w:rsid w:val="00F95FD0"/>
    <w:rsid w:val="00F9687B"/>
    <w:rsid w:val="00FA20C9"/>
    <w:rsid w:val="00FA2771"/>
    <w:rsid w:val="00FA3CDA"/>
    <w:rsid w:val="00FA3D39"/>
    <w:rsid w:val="00FA43AE"/>
    <w:rsid w:val="00FA5BA0"/>
    <w:rsid w:val="00FB129D"/>
    <w:rsid w:val="00FB2BC1"/>
    <w:rsid w:val="00FB3440"/>
    <w:rsid w:val="00FB38B8"/>
    <w:rsid w:val="00FB38E1"/>
    <w:rsid w:val="00FB4343"/>
    <w:rsid w:val="00FB43E9"/>
    <w:rsid w:val="00FB5704"/>
    <w:rsid w:val="00FB5F40"/>
    <w:rsid w:val="00FB64AE"/>
    <w:rsid w:val="00FC099B"/>
    <w:rsid w:val="00FC0FF6"/>
    <w:rsid w:val="00FC136C"/>
    <w:rsid w:val="00FC23BE"/>
    <w:rsid w:val="00FC2439"/>
    <w:rsid w:val="00FC2A25"/>
    <w:rsid w:val="00FC2CBD"/>
    <w:rsid w:val="00FC3080"/>
    <w:rsid w:val="00FC3ED4"/>
    <w:rsid w:val="00FC417F"/>
    <w:rsid w:val="00FC4FF2"/>
    <w:rsid w:val="00FC5A6A"/>
    <w:rsid w:val="00FC5C15"/>
    <w:rsid w:val="00FC7416"/>
    <w:rsid w:val="00FD0748"/>
    <w:rsid w:val="00FD0D18"/>
    <w:rsid w:val="00FD0F03"/>
    <w:rsid w:val="00FD0F06"/>
    <w:rsid w:val="00FD1047"/>
    <w:rsid w:val="00FD16C9"/>
    <w:rsid w:val="00FD26BB"/>
    <w:rsid w:val="00FD344F"/>
    <w:rsid w:val="00FD529F"/>
    <w:rsid w:val="00FD52B4"/>
    <w:rsid w:val="00FD559C"/>
    <w:rsid w:val="00FD5734"/>
    <w:rsid w:val="00FD5F7E"/>
    <w:rsid w:val="00FD6E24"/>
    <w:rsid w:val="00FD706C"/>
    <w:rsid w:val="00FD7F2F"/>
    <w:rsid w:val="00FE0006"/>
    <w:rsid w:val="00FE0F03"/>
    <w:rsid w:val="00FE12C2"/>
    <w:rsid w:val="00FE22CB"/>
    <w:rsid w:val="00FE3616"/>
    <w:rsid w:val="00FE562B"/>
    <w:rsid w:val="00FE5BEB"/>
    <w:rsid w:val="00FE79E5"/>
    <w:rsid w:val="00FE7C40"/>
    <w:rsid w:val="00FE7DE5"/>
    <w:rsid w:val="00FF0100"/>
    <w:rsid w:val="00FF0DA9"/>
    <w:rsid w:val="00FF1F73"/>
    <w:rsid w:val="00FF20BB"/>
    <w:rsid w:val="00FF288E"/>
    <w:rsid w:val="00FF2D89"/>
    <w:rsid w:val="00FF3440"/>
    <w:rsid w:val="00FF4906"/>
    <w:rsid w:val="00FF56D4"/>
    <w:rsid w:val="00FF64EB"/>
    <w:rsid w:val="00FF6741"/>
    <w:rsid w:val="00FF7EF6"/>
    <w:rsid w:val="02759A2E"/>
    <w:rsid w:val="03E3B125"/>
    <w:rsid w:val="0504BE45"/>
    <w:rsid w:val="055169ED"/>
    <w:rsid w:val="06FA7C9B"/>
    <w:rsid w:val="0729CF12"/>
    <w:rsid w:val="07596D43"/>
    <w:rsid w:val="07D817A5"/>
    <w:rsid w:val="07F48BB7"/>
    <w:rsid w:val="085DCAB9"/>
    <w:rsid w:val="099C915B"/>
    <w:rsid w:val="09B0821F"/>
    <w:rsid w:val="09F00CDD"/>
    <w:rsid w:val="0A61052F"/>
    <w:rsid w:val="0B9765A2"/>
    <w:rsid w:val="0BFCD590"/>
    <w:rsid w:val="0C85EEAA"/>
    <w:rsid w:val="0CFCA604"/>
    <w:rsid w:val="0E63CD3B"/>
    <w:rsid w:val="0ED5B483"/>
    <w:rsid w:val="0F339DDE"/>
    <w:rsid w:val="0F5F15F4"/>
    <w:rsid w:val="0FB740F3"/>
    <w:rsid w:val="0FCA012D"/>
    <w:rsid w:val="0FD68BFD"/>
    <w:rsid w:val="114C5F74"/>
    <w:rsid w:val="1193F01B"/>
    <w:rsid w:val="11C77E50"/>
    <w:rsid w:val="11DB8197"/>
    <w:rsid w:val="122D6CD6"/>
    <w:rsid w:val="128CC19A"/>
    <w:rsid w:val="133543C8"/>
    <w:rsid w:val="14270FDA"/>
    <w:rsid w:val="148AB216"/>
    <w:rsid w:val="154D6D44"/>
    <w:rsid w:val="155D18D8"/>
    <w:rsid w:val="15A1B6A3"/>
    <w:rsid w:val="166EDF20"/>
    <w:rsid w:val="166FAB87"/>
    <w:rsid w:val="16F92F87"/>
    <w:rsid w:val="1716EC8E"/>
    <w:rsid w:val="176EB33D"/>
    <w:rsid w:val="177D2B36"/>
    <w:rsid w:val="17D03037"/>
    <w:rsid w:val="18F44624"/>
    <w:rsid w:val="1918FB97"/>
    <w:rsid w:val="19268C46"/>
    <w:rsid w:val="194F6E19"/>
    <w:rsid w:val="19D8E034"/>
    <w:rsid w:val="1B3715AD"/>
    <w:rsid w:val="1B4A3DC9"/>
    <w:rsid w:val="1BD50E05"/>
    <w:rsid w:val="1C509C59"/>
    <w:rsid w:val="1C87DACE"/>
    <w:rsid w:val="1CC25D7A"/>
    <w:rsid w:val="1CD46B93"/>
    <w:rsid w:val="1D1F0E1E"/>
    <w:rsid w:val="1D59BBA9"/>
    <w:rsid w:val="1DB0FE56"/>
    <w:rsid w:val="1DBE5521"/>
    <w:rsid w:val="1DEC6CBA"/>
    <w:rsid w:val="1EDB51D2"/>
    <w:rsid w:val="1F117F84"/>
    <w:rsid w:val="2121E15C"/>
    <w:rsid w:val="22807B1E"/>
    <w:rsid w:val="23E74E87"/>
    <w:rsid w:val="25556320"/>
    <w:rsid w:val="25DE5642"/>
    <w:rsid w:val="25DF297B"/>
    <w:rsid w:val="26552283"/>
    <w:rsid w:val="2663D956"/>
    <w:rsid w:val="26D87229"/>
    <w:rsid w:val="27A1957A"/>
    <w:rsid w:val="28730B1F"/>
    <w:rsid w:val="2ABA7812"/>
    <w:rsid w:val="2C019BB6"/>
    <w:rsid w:val="2CFC31F4"/>
    <w:rsid w:val="2DFAC196"/>
    <w:rsid w:val="2E70BA9E"/>
    <w:rsid w:val="2E980255"/>
    <w:rsid w:val="2EE3840E"/>
    <w:rsid w:val="2F1BA0DC"/>
    <w:rsid w:val="305E1D7D"/>
    <w:rsid w:val="30CAA54D"/>
    <w:rsid w:val="31FEBD47"/>
    <w:rsid w:val="3240CB21"/>
    <w:rsid w:val="32AA3DAD"/>
    <w:rsid w:val="33594F76"/>
    <w:rsid w:val="34C61594"/>
    <w:rsid w:val="350743D9"/>
    <w:rsid w:val="35365E09"/>
    <w:rsid w:val="355B8324"/>
    <w:rsid w:val="36196D0B"/>
    <w:rsid w:val="38C28322"/>
    <w:rsid w:val="39AB7E0A"/>
    <w:rsid w:val="3A2E243B"/>
    <w:rsid w:val="3A664109"/>
    <w:rsid w:val="3AB0CEE3"/>
    <w:rsid w:val="3B041274"/>
    <w:rsid w:val="3C37F796"/>
    <w:rsid w:val="3CBA617B"/>
    <w:rsid w:val="3CDB705A"/>
    <w:rsid w:val="3D127A2E"/>
    <w:rsid w:val="3D65C4FD"/>
    <w:rsid w:val="3DECF054"/>
    <w:rsid w:val="3E52AEE2"/>
    <w:rsid w:val="3E9A64B8"/>
    <w:rsid w:val="3F01955E"/>
    <w:rsid w:val="3F532446"/>
    <w:rsid w:val="3F7BCD9B"/>
    <w:rsid w:val="3F88C0B5"/>
    <w:rsid w:val="4026207E"/>
    <w:rsid w:val="403AB54A"/>
    <w:rsid w:val="40D5828D"/>
    <w:rsid w:val="41015489"/>
    <w:rsid w:val="41249116"/>
    <w:rsid w:val="435178F7"/>
    <w:rsid w:val="43E58FB3"/>
    <w:rsid w:val="44A4512E"/>
    <w:rsid w:val="44AB45C0"/>
    <w:rsid w:val="44F8F8BC"/>
    <w:rsid w:val="45058B45"/>
    <w:rsid w:val="45D72D7C"/>
    <w:rsid w:val="47E65282"/>
    <w:rsid w:val="47E7991A"/>
    <w:rsid w:val="48D8B86D"/>
    <w:rsid w:val="492FA2FB"/>
    <w:rsid w:val="493C3EFA"/>
    <w:rsid w:val="4959384E"/>
    <w:rsid w:val="49635F13"/>
    <w:rsid w:val="49D07FC6"/>
    <w:rsid w:val="4A69EE56"/>
    <w:rsid w:val="4C6743BD"/>
    <w:rsid w:val="4C965DED"/>
    <w:rsid w:val="4CD39A27"/>
    <w:rsid w:val="4CFE1654"/>
    <w:rsid w:val="4D4D05A9"/>
    <w:rsid w:val="4EADFA54"/>
    <w:rsid w:val="4EFFA350"/>
    <w:rsid w:val="4FCF6DD6"/>
    <w:rsid w:val="4FFCDB69"/>
    <w:rsid w:val="5030CF51"/>
    <w:rsid w:val="5130FFCF"/>
    <w:rsid w:val="526E4E5B"/>
    <w:rsid w:val="52CAFC21"/>
    <w:rsid w:val="530E0056"/>
    <w:rsid w:val="5468A091"/>
    <w:rsid w:val="546F8FA4"/>
    <w:rsid w:val="54FDE1AF"/>
    <w:rsid w:val="56DBCD7F"/>
    <w:rsid w:val="570AC22A"/>
    <w:rsid w:val="5772F958"/>
    <w:rsid w:val="57983D2F"/>
    <w:rsid w:val="57A04153"/>
    <w:rsid w:val="58BFC3E1"/>
    <w:rsid w:val="593C11B4"/>
    <w:rsid w:val="597FD9B3"/>
    <w:rsid w:val="5A9F27FD"/>
    <w:rsid w:val="5BE4C027"/>
    <w:rsid w:val="5C58F8A0"/>
    <w:rsid w:val="5C88DDB4"/>
    <w:rsid w:val="5D5C51EA"/>
    <w:rsid w:val="5E0D5665"/>
    <w:rsid w:val="5E58E0D1"/>
    <w:rsid w:val="5FAB5338"/>
    <w:rsid w:val="613C02FA"/>
    <w:rsid w:val="625442DD"/>
    <w:rsid w:val="62A5D1C5"/>
    <w:rsid w:val="62DB6E34"/>
    <w:rsid w:val="63C743A1"/>
    <w:rsid w:val="63D6B6ED"/>
    <w:rsid w:val="6672FEC4"/>
    <w:rsid w:val="68579452"/>
    <w:rsid w:val="689AB4C4"/>
    <w:rsid w:val="68AB9C73"/>
    <w:rsid w:val="6966EF49"/>
    <w:rsid w:val="6967C4B0"/>
    <w:rsid w:val="6976E675"/>
    <w:rsid w:val="69BBD7C2"/>
    <w:rsid w:val="6A368525"/>
    <w:rsid w:val="6E28271B"/>
    <w:rsid w:val="6F03BABE"/>
    <w:rsid w:val="71F49DAA"/>
    <w:rsid w:val="72005E8F"/>
    <w:rsid w:val="72305C33"/>
    <w:rsid w:val="727212FB"/>
    <w:rsid w:val="732AC214"/>
    <w:rsid w:val="7362BA08"/>
    <w:rsid w:val="73D3B25A"/>
    <w:rsid w:val="745E2B6D"/>
    <w:rsid w:val="7468F378"/>
    <w:rsid w:val="751D1D0B"/>
    <w:rsid w:val="75B7FA37"/>
    <w:rsid w:val="7728BF4A"/>
    <w:rsid w:val="7795CC2F"/>
    <w:rsid w:val="780CC72F"/>
    <w:rsid w:val="78EA02BF"/>
    <w:rsid w:val="7A4AE164"/>
    <w:rsid w:val="7A6E852E"/>
    <w:rsid w:val="7AD834FC"/>
    <w:rsid w:val="7B72BCBD"/>
    <w:rsid w:val="7BE6B1C5"/>
    <w:rsid w:val="7D48254F"/>
    <w:rsid w:val="7D661BC0"/>
    <w:rsid w:val="7D893DF4"/>
    <w:rsid w:val="7DC52713"/>
    <w:rsid w:val="7E282ED8"/>
    <w:rsid w:val="7F4E5615"/>
    <w:rsid w:val="7FADC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121"/>
    <o:shapelayout v:ext="edit">
      <o:idmap v:ext="edit" data="2"/>
    </o:shapelayout>
  </w:shapeDefaults>
  <w:decimalSymbol w:val=","/>
  <w:listSeparator w:val=";"/>
  <w14:docId w14:val="43D3D24A"/>
  <w15:docId w15:val="{0C8F4BCA-C5BE-4AB4-963F-487F36AE9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094F"/>
    <w:pPr>
      <w:spacing w:before="100" w:beforeAutospacing="1" w:after="100" w:afterAutospacing="1"/>
      <w:ind w:left="289"/>
    </w:pPr>
    <w:rPr>
      <w:sz w:val="24"/>
      <w:szCs w:val="24"/>
      <w:lang w:val="pt-BR" w:eastAsia="pt-BR"/>
    </w:rPr>
  </w:style>
  <w:style w:type="paragraph" w:styleId="Ttulo1">
    <w:name w:val="heading 1"/>
    <w:basedOn w:val="Normal"/>
    <w:next w:val="Normal"/>
    <w:link w:val="Ttulo1Char"/>
    <w:uiPriority w:val="99"/>
    <w:qFormat/>
    <w:rsid w:val="007F23F9"/>
    <w:pPr>
      <w:keepNext/>
      <w:widowControl w:val="0"/>
      <w:numPr>
        <w:numId w:val="25"/>
      </w:numPr>
      <w:outlineLvl w:val="0"/>
    </w:pPr>
    <w:rPr>
      <w:b/>
      <w:bCs/>
      <w:caps/>
      <w:color w:val="000000"/>
      <w:sz w:val="28"/>
      <w:lang w:val="en-US" w:eastAsia="en-US"/>
    </w:rPr>
  </w:style>
  <w:style w:type="paragraph" w:styleId="Ttulo2">
    <w:name w:val="heading 2"/>
    <w:basedOn w:val="Normal"/>
    <w:next w:val="Normal"/>
    <w:link w:val="Ttulo2Char"/>
    <w:uiPriority w:val="99"/>
    <w:qFormat/>
    <w:rsid w:val="005B4D63"/>
    <w:pPr>
      <w:keepNext/>
      <w:numPr>
        <w:ilvl w:val="1"/>
        <w:numId w:val="25"/>
      </w:numPr>
      <w:outlineLvl w:val="1"/>
    </w:pPr>
    <w:rPr>
      <w:rFonts w:eastAsia="Arial Unicode MS"/>
      <w:b/>
      <w:bCs/>
      <w:caps/>
      <w:color w:val="000000"/>
      <w:sz w:val="28"/>
      <w:szCs w:val="28"/>
      <w:lang w:val="en-US" w:eastAsia="en-US"/>
    </w:rPr>
  </w:style>
  <w:style w:type="paragraph" w:styleId="Ttulo3">
    <w:name w:val="heading 3"/>
    <w:basedOn w:val="Normal"/>
    <w:next w:val="Normal"/>
    <w:link w:val="Ttulo3Char"/>
    <w:uiPriority w:val="99"/>
    <w:qFormat/>
    <w:rsid w:val="00246619"/>
    <w:pPr>
      <w:keepNext/>
      <w:numPr>
        <w:ilvl w:val="2"/>
        <w:numId w:val="25"/>
      </w:numPr>
      <w:spacing w:line="480" w:lineRule="auto"/>
      <w:ind w:left="850" w:hanging="680"/>
      <w:outlineLvl w:val="2"/>
    </w:pPr>
    <w:rPr>
      <w:b/>
      <w:bCs/>
      <w:sz w:val="28"/>
      <w:szCs w:val="26"/>
      <w:lang w:val="en-US" w:eastAsia="en-US"/>
    </w:rPr>
  </w:style>
  <w:style w:type="paragraph" w:styleId="Ttulo4">
    <w:name w:val="heading 4"/>
    <w:basedOn w:val="Normal"/>
    <w:next w:val="Normal"/>
    <w:link w:val="Ttulo4Char"/>
    <w:uiPriority w:val="99"/>
    <w:qFormat/>
    <w:rsid w:val="00803056"/>
    <w:pPr>
      <w:keepNext/>
      <w:numPr>
        <w:ilvl w:val="3"/>
        <w:numId w:val="25"/>
      </w:numPr>
      <w:autoSpaceDE w:val="0"/>
      <w:autoSpaceDN w:val="0"/>
      <w:adjustRightInd w:val="0"/>
      <w:spacing w:before="240" w:after="60" w:line="480" w:lineRule="auto"/>
      <w:outlineLvl w:val="3"/>
    </w:pPr>
    <w:rPr>
      <w:rFonts w:ascii="Calibri" w:hAnsi="Calibri" w:cs="Calibr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9"/>
    <w:qFormat/>
    <w:rsid w:val="00803056"/>
    <w:pPr>
      <w:keepNext/>
      <w:numPr>
        <w:ilvl w:val="4"/>
        <w:numId w:val="25"/>
      </w:numPr>
      <w:spacing w:before="240" w:after="60" w:line="480" w:lineRule="auto"/>
      <w:outlineLvl w:val="4"/>
    </w:pPr>
    <w:rPr>
      <w:rFonts w:ascii="Calibri" w:hAnsi="Calibri" w:cs="Calibr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9"/>
    <w:qFormat/>
    <w:rsid w:val="00803056"/>
    <w:pPr>
      <w:keepNext/>
      <w:numPr>
        <w:ilvl w:val="5"/>
        <w:numId w:val="25"/>
      </w:numPr>
      <w:jc w:val="center"/>
      <w:outlineLvl w:val="5"/>
    </w:pPr>
    <w:rPr>
      <w:rFonts w:ascii="Calibri" w:hAnsi="Calibri" w:cs="Calibri"/>
      <w:b/>
      <w:bCs/>
      <w:sz w:val="20"/>
      <w:szCs w:val="20"/>
    </w:rPr>
  </w:style>
  <w:style w:type="paragraph" w:styleId="Ttulo7">
    <w:name w:val="heading 7"/>
    <w:basedOn w:val="Normal"/>
    <w:next w:val="Normal"/>
    <w:link w:val="Ttulo7Char"/>
    <w:uiPriority w:val="99"/>
    <w:qFormat/>
    <w:rsid w:val="00803056"/>
    <w:pPr>
      <w:keepNext/>
      <w:numPr>
        <w:ilvl w:val="6"/>
        <w:numId w:val="25"/>
      </w:numPr>
      <w:jc w:val="center"/>
      <w:outlineLvl w:val="6"/>
    </w:pPr>
    <w:rPr>
      <w:rFonts w:ascii="Calibri" w:hAnsi="Calibri" w:cs="Calibri"/>
    </w:rPr>
  </w:style>
  <w:style w:type="paragraph" w:styleId="Ttulo8">
    <w:name w:val="heading 8"/>
    <w:basedOn w:val="Normal"/>
    <w:next w:val="Normal"/>
    <w:link w:val="Ttulo8Char"/>
    <w:uiPriority w:val="99"/>
    <w:qFormat/>
    <w:rsid w:val="00803056"/>
    <w:pPr>
      <w:keepNext/>
      <w:numPr>
        <w:ilvl w:val="7"/>
        <w:numId w:val="25"/>
      </w:numPr>
      <w:jc w:val="center"/>
      <w:outlineLvl w:val="7"/>
    </w:pPr>
    <w:rPr>
      <w:rFonts w:ascii="Calibri" w:hAnsi="Calibri" w:cs="Calibri"/>
      <w:i/>
      <w:iCs/>
    </w:rPr>
  </w:style>
  <w:style w:type="paragraph" w:styleId="Ttulo9">
    <w:name w:val="heading 9"/>
    <w:basedOn w:val="Normal"/>
    <w:next w:val="Normal"/>
    <w:link w:val="Ttulo9Char"/>
    <w:uiPriority w:val="99"/>
    <w:qFormat/>
    <w:rsid w:val="00803056"/>
    <w:pPr>
      <w:keepNext/>
      <w:numPr>
        <w:ilvl w:val="8"/>
        <w:numId w:val="25"/>
      </w:numPr>
      <w:jc w:val="center"/>
      <w:outlineLvl w:val="8"/>
    </w:pPr>
    <w:rPr>
      <w:rFonts w:ascii="Cambria" w:hAnsi="Cambria" w:cs="Cambria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rsid w:val="007F23F9"/>
    <w:rPr>
      <w:b/>
      <w:bCs/>
      <w:caps/>
      <w:color w:val="000000"/>
      <w:sz w:val="28"/>
      <w:szCs w:val="24"/>
    </w:rPr>
  </w:style>
  <w:style w:type="character" w:customStyle="1" w:styleId="Ttulo2Char">
    <w:name w:val="Título 2 Char"/>
    <w:basedOn w:val="Fontepargpadro"/>
    <w:link w:val="Ttulo2"/>
    <w:uiPriority w:val="99"/>
    <w:rsid w:val="005B4D63"/>
    <w:rPr>
      <w:rFonts w:eastAsia="Arial Unicode MS"/>
      <w:b/>
      <w:bCs/>
      <w:caps/>
      <w:noProof/>
      <w:color w:val="000000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9"/>
    <w:rsid w:val="00246619"/>
    <w:rPr>
      <w:b/>
      <w:bCs/>
      <w:sz w:val="28"/>
      <w:szCs w:val="26"/>
    </w:rPr>
  </w:style>
  <w:style w:type="character" w:customStyle="1" w:styleId="Ttulo4Char">
    <w:name w:val="Título 4 Char"/>
    <w:basedOn w:val="Fontepargpadro"/>
    <w:link w:val="Ttulo4"/>
    <w:uiPriority w:val="99"/>
    <w:semiHidden/>
    <w:rsid w:val="00FB64AE"/>
    <w:rPr>
      <w:rFonts w:ascii="Calibri" w:hAnsi="Calibri" w:cs="Calibri"/>
      <w:b/>
      <w:bCs/>
      <w:sz w:val="28"/>
      <w:szCs w:val="28"/>
      <w:lang w:val="pt-BR" w:eastAsia="pt-BR"/>
    </w:rPr>
  </w:style>
  <w:style w:type="character" w:customStyle="1" w:styleId="Ttulo5Char">
    <w:name w:val="Título 5 Char"/>
    <w:basedOn w:val="Fontepargpadro"/>
    <w:link w:val="Ttulo5"/>
    <w:uiPriority w:val="99"/>
    <w:semiHidden/>
    <w:rsid w:val="00FB64AE"/>
    <w:rPr>
      <w:rFonts w:ascii="Calibri" w:hAnsi="Calibri" w:cs="Calibri"/>
      <w:b/>
      <w:bCs/>
      <w:i/>
      <w:iCs/>
      <w:sz w:val="26"/>
      <w:szCs w:val="26"/>
      <w:lang w:val="pt-BR" w:eastAsia="pt-BR"/>
    </w:rPr>
  </w:style>
  <w:style w:type="character" w:customStyle="1" w:styleId="Ttulo6Char">
    <w:name w:val="Título 6 Char"/>
    <w:basedOn w:val="Fontepargpadro"/>
    <w:link w:val="Ttulo6"/>
    <w:uiPriority w:val="99"/>
    <w:semiHidden/>
    <w:rsid w:val="00FB64AE"/>
    <w:rPr>
      <w:rFonts w:ascii="Calibri" w:hAnsi="Calibri" w:cs="Calibri"/>
      <w:b/>
      <w:bCs/>
      <w:lang w:val="pt-BR" w:eastAsia="pt-BR"/>
    </w:rPr>
  </w:style>
  <w:style w:type="character" w:customStyle="1" w:styleId="Ttulo7Char">
    <w:name w:val="Título 7 Char"/>
    <w:basedOn w:val="Fontepargpadro"/>
    <w:link w:val="Ttulo7"/>
    <w:uiPriority w:val="99"/>
    <w:semiHidden/>
    <w:rsid w:val="00FB64AE"/>
    <w:rPr>
      <w:rFonts w:ascii="Calibri" w:hAnsi="Calibri" w:cs="Calibri"/>
      <w:sz w:val="24"/>
      <w:szCs w:val="24"/>
      <w:lang w:val="pt-BR" w:eastAsia="pt-BR"/>
    </w:rPr>
  </w:style>
  <w:style w:type="character" w:customStyle="1" w:styleId="Ttulo8Char">
    <w:name w:val="Título 8 Char"/>
    <w:basedOn w:val="Fontepargpadro"/>
    <w:link w:val="Ttulo8"/>
    <w:uiPriority w:val="99"/>
    <w:semiHidden/>
    <w:rsid w:val="00FB64AE"/>
    <w:rPr>
      <w:rFonts w:ascii="Calibri" w:hAnsi="Calibri" w:cs="Calibri"/>
      <w:i/>
      <w:iCs/>
      <w:sz w:val="24"/>
      <w:szCs w:val="24"/>
      <w:lang w:val="pt-BR" w:eastAsia="pt-BR"/>
    </w:rPr>
  </w:style>
  <w:style w:type="character" w:customStyle="1" w:styleId="Ttulo9Char">
    <w:name w:val="Título 9 Char"/>
    <w:basedOn w:val="Fontepargpadro"/>
    <w:link w:val="Ttulo9"/>
    <w:uiPriority w:val="99"/>
    <w:semiHidden/>
    <w:rsid w:val="00FB64AE"/>
    <w:rPr>
      <w:rFonts w:ascii="Cambria" w:hAnsi="Cambria" w:cs="Cambria"/>
      <w:lang w:val="pt-BR" w:eastAsia="pt-BR"/>
    </w:rPr>
  </w:style>
  <w:style w:type="paragraph" w:styleId="Corpodetexto">
    <w:name w:val="Body Text"/>
    <w:basedOn w:val="Normal"/>
    <w:link w:val="CorpodetextoChar"/>
    <w:uiPriority w:val="99"/>
    <w:rsid w:val="00803056"/>
    <w:pPr>
      <w:spacing w:line="480" w:lineRule="auto"/>
      <w:jc w:val="both"/>
    </w:pPr>
    <w:rPr>
      <w:lang w:val="en-US" w:eastAsia="en-US"/>
    </w:rPr>
  </w:style>
  <w:style w:type="character" w:customStyle="1" w:styleId="CorpodetextoChar">
    <w:name w:val="Corpo de texto Char"/>
    <w:basedOn w:val="Fontepargpadro"/>
    <w:link w:val="Corpodetexto"/>
    <w:uiPriority w:val="99"/>
    <w:rsid w:val="006973CA"/>
    <w:rPr>
      <w:sz w:val="24"/>
      <w:szCs w:val="24"/>
    </w:rPr>
  </w:style>
  <w:style w:type="paragraph" w:styleId="Cabealho">
    <w:name w:val="header"/>
    <w:basedOn w:val="Normal"/>
    <w:link w:val="CabealhoChar"/>
    <w:uiPriority w:val="99"/>
    <w:rsid w:val="00803056"/>
    <w:pPr>
      <w:tabs>
        <w:tab w:val="center" w:pos="4419"/>
        <w:tab w:val="right" w:pos="8838"/>
      </w:tabs>
    </w:pPr>
    <w:rPr>
      <w:lang w:val="en-US"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1C70E7"/>
    <w:rPr>
      <w:sz w:val="24"/>
      <w:szCs w:val="24"/>
    </w:rPr>
  </w:style>
  <w:style w:type="paragraph" w:styleId="Recuodecorpodetexto">
    <w:name w:val="Body Text Indent"/>
    <w:basedOn w:val="Normal"/>
    <w:link w:val="RecuodecorpodetextoChar"/>
    <w:uiPriority w:val="99"/>
    <w:rsid w:val="00803056"/>
    <w:pPr>
      <w:spacing w:line="480" w:lineRule="auto"/>
      <w:ind w:firstLine="720"/>
      <w:jc w:val="both"/>
    </w:pPr>
    <w:rPr>
      <w:lang w:val="en-US" w:eastAsia="en-US"/>
    </w:rPr>
  </w:style>
  <w:style w:type="character" w:customStyle="1" w:styleId="RecuodecorpodetextoChar">
    <w:name w:val="Recuo de corpo de texto Char"/>
    <w:basedOn w:val="Fontepargpadro"/>
    <w:link w:val="Recuodecorpodetexto"/>
    <w:uiPriority w:val="99"/>
    <w:rsid w:val="006E08F9"/>
    <w:rPr>
      <w:sz w:val="24"/>
      <w:szCs w:val="24"/>
    </w:rPr>
  </w:style>
  <w:style w:type="paragraph" w:styleId="Recuodecorpodetexto2">
    <w:name w:val="Body Text Indent 2"/>
    <w:basedOn w:val="Normal"/>
    <w:link w:val="Recuodecorpodetexto2Char"/>
    <w:uiPriority w:val="99"/>
    <w:semiHidden/>
    <w:rsid w:val="00803056"/>
    <w:pPr>
      <w:spacing w:line="480" w:lineRule="auto"/>
      <w:ind w:firstLine="709"/>
      <w:jc w:val="both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FB64AE"/>
    <w:rPr>
      <w:sz w:val="24"/>
      <w:szCs w:val="24"/>
      <w:lang w:val="pt-BR" w:eastAsia="pt-BR"/>
    </w:rPr>
  </w:style>
  <w:style w:type="character" w:styleId="Refdecomentrio">
    <w:name w:val="annotation reference"/>
    <w:basedOn w:val="Fontepargpadro"/>
    <w:uiPriority w:val="99"/>
    <w:semiHidden/>
    <w:rsid w:val="00803056"/>
    <w:rPr>
      <w:sz w:val="16"/>
      <w:szCs w:val="16"/>
    </w:rPr>
  </w:style>
  <w:style w:type="character" w:styleId="Refdenotaderodap">
    <w:name w:val="footnote reference"/>
    <w:basedOn w:val="Fontepargpadro"/>
    <w:uiPriority w:val="99"/>
    <w:semiHidden/>
    <w:rsid w:val="00803056"/>
    <w:rPr>
      <w:vertAlign w:val="superscript"/>
    </w:rPr>
  </w:style>
  <w:style w:type="paragraph" w:styleId="Ttulo">
    <w:name w:val="Title"/>
    <w:basedOn w:val="Normal"/>
    <w:link w:val="TtuloChar"/>
    <w:uiPriority w:val="99"/>
    <w:qFormat/>
    <w:rsid w:val="00803056"/>
    <w:pPr>
      <w:jc w:val="center"/>
    </w:pPr>
    <w:rPr>
      <w:b/>
      <w:bCs/>
      <w:sz w:val="52"/>
      <w:szCs w:val="52"/>
      <w:lang w:val="en-US" w:eastAsia="en-US"/>
    </w:rPr>
  </w:style>
  <w:style w:type="character" w:customStyle="1" w:styleId="TtuloChar">
    <w:name w:val="Título Char"/>
    <w:basedOn w:val="Fontepargpadro"/>
    <w:link w:val="Ttulo"/>
    <w:uiPriority w:val="99"/>
    <w:rsid w:val="002C13FD"/>
    <w:rPr>
      <w:b/>
      <w:bCs/>
      <w:noProof/>
      <w:sz w:val="52"/>
      <w:szCs w:val="52"/>
    </w:rPr>
  </w:style>
  <w:style w:type="paragraph" w:styleId="NormalWeb">
    <w:name w:val="Normal (Web)"/>
    <w:basedOn w:val="Normal"/>
    <w:uiPriority w:val="99"/>
    <w:rsid w:val="00803056"/>
    <w:pPr>
      <w:widowControl w:val="0"/>
    </w:pPr>
    <w:rPr>
      <w:rFonts w:ascii="Arial Unicode MS" w:eastAsia="Arial Unicode MS" w:cs="Arial Unicode MS"/>
      <w:color w:val="FFFF00"/>
    </w:rPr>
  </w:style>
  <w:style w:type="paragraph" w:styleId="Recuodecorpodetexto3">
    <w:name w:val="Body Text Indent 3"/>
    <w:basedOn w:val="Normal"/>
    <w:link w:val="Recuodecorpodetexto3Char"/>
    <w:uiPriority w:val="99"/>
    <w:semiHidden/>
    <w:rsid w:val="00803056"/>
    <w:pPr>
      <w:spacing w:line="480" w:lineRule="auto"/>
      <w:ind w:firstLine="360"/>
    </w:pPr>
    <w:rPr>
      <w:lang w:val="en-US" w:eastAsia="en-US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2C13FD"/>
    <w:rPr>
      <w:sz w:val="24"/>
      <w:szCs w:val="24"/>
    </w:rPr>
  </w:style>
  <w:style w:type="paragraph" w:styleId="Textodenotaderodap">
    <w:name w:val="footnote text"/>
    <w:basedOn w:val="Normal"/>
    <w:link w:val="TextodenotaderodapChar"/>
    <w:uiPriority w:val="99"/>
    <w:semiHidden/>
    <w:rsid w:val="00803056"/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2C13FD"/>
  </w:style>
  <w:style w:type="character" w:styleId="Nmerodepgina">
    <w:name w:val="page number"/>
    <w:basedOn w:val="Fontepargpadro"/>
    <w:uiPriority w:val="99"/>
    <w:rsid w:val="00803056"/>
  </w:style>
  <w:style w:type="paragraph" w:styleId="Rodap">
    <w:name w:val="footer"/>
    <w:basedOn w:val="Normal"/>
    <w:link w:val="RodapChar"/>
    <w:uiPriority w:val="99"/>
    <w:rsid w:val="00803056"/>
    <w:pPr>
      <w:tabs>
        <w:tab w:val="center" w:pos="4419"/>
        <w:tab w:val="right" w:pos="8838"/>
      </w:tabs>
    </w:pPr>
    <w:rPr>
      <w:lang w:val="en-US" w:eastAsia="en-US"/>
    </w:rPr>
  </w:style>
  <w:style w:type="character" w:customStyle="1" w:styleId="RodapChar">
    <w:name w:val="Rodapé Char"/>
    <w:basedOn w:val="Fontepargpadro"/>
    <w:link w:val="Rodap"/>
    <w:uiPriority w:val="99"/>
    <w:rsid w:val="000C31ED"/>
    <w:rPr>
      <w:sz w:val="24"/>
      <w:szCs w:val="24"/>
    </w:rPr>
  </w:style>
  <w:style w:type="paragraph" w:styleId="Textodecomentrio">
    <w:name w:val="annotation text"/>
    <w:basedOn w:val="Normal"/>
    <w:link w:val="TextodecomentrioChar"/>
    <w:uiPriority w:val="99"/>
    <w:semiHidden/>
    <w:rsid w:val="00803056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B64AE"/>
    <w:rPr>
      <w:sz w:val="20"/>
      <w:szCs w:val="20"/>
      <w:lang w:val="pt-BR" w:eastAsia="pt-BR"/>
    </w:rPr>
  </w:style>
  <w:style w:type="paragraph" w:styleId="Corpodetexto3">
    <w:name w:val="Body Text 3"/>
    <w:basedOn w:val="Normal"/>
    <w:link w:val="Corpodetexto3Char"/>
    <w:uiPriority w:val="99"/>
    <w:semiHidden/>
    <w:rsid w:val="00803056"/>
    <w:pPr>
      <w:jc w:val="center"/>
    </w:pPr>
    <w:rPr>
      <w:b/>
      <w:bCs/>
      <w:sz w:val="22"/>
      <w:szCs w:val="22"/>
      <w:lang w:val="en-US" w:eastAsia="en-US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0C31ED"/>
    <w:rPr>
      <w:b/>
      <w:bCs/>
      <w:sz w:val="22"/>
      <w:szCs w:val="22"/>
    </w:rPr>
  </w:style>
  <w:style w:type="paragraph" w:styleId="ndicedeilustraes">
    <w:name w:val="table of figures"/>
    <w:basedOn w:val="Normal"/>
    <w:next w:val="Normal"/>
    <w:uiPriority w:val="99"/>
    <w:rsid w:val="00803056"/>
    <w:pPr>
      <w:ind w:left="480" w:hanging="480"/>
    </w:pPr>
  </w:style>
  <w:style w:type="paragraph" w:styleId="Legenda">
    <w:name w:val="caption"/>
    <w:basedOn w:val="Normal"/>
    <w:next w:val="Normal"/>
    <w:uiPriority w:val="99"/>
    <w:qFormat/>
    <w:rsid w:val="004602F1"/>
    <w:pPr>
      <w:jc w:val="center"/>
    </w:pPr>
    <w:rPr>
      <w:bCs/>
      <w:sz w:val="20"/>
      <w:szCs w:val="20"/>
    </w:rPr>
  </w:style>
  <w:style w:type="character" w:styleId="Hyperlink">
    <w:name w:val="Hyperlink"/>
    <w:basedOn w:val="Fontepargpadro"/>
    <w:uiPriority w:val="99"/>
    <w:rsid w:val="00803056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rsid w:val="003A1E43"/>
    <w:pPr>
      <w:spacing w:before="120" w:after="120"/>
      <w:ind w:left="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rsid w:val="003A1E43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rsid w:val="003A1E43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umrio4">
    <w:name w:val="toc 4"/>
    <w:basedOn w:val="Normal"/>
    <w:next w:val="Normal"/>
    <w:autoRedefine/>
    <w:uiPriority w:val="99"/>
    <w:semiHidden/>
    <w:rsid w:val="00803056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umrio5">
    <w:name w:val="toc 5"/>
    <w:basedOn w:val="Normal"/>
    <w:next w:val="Normal"/>
    <w:autoRedefine/>
    <w:uiPriority w:val="99"/>
    <w:semiHidden/>
    <w:rsid w:val="00803056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umrio6">
    <w:name w:val="toc 6"/>
    <w:basedOn w:val="Normal"/>
    <w:next w:val="Normal"/>
    <w:autoRedefine/>
    <w:uiPriority w:val="99"/>
    <w:semiHidden/>
    <w:rsid w:val="00803056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umrio7">
    <w:name w:val="toc 7"/>
    <w:basedOn w:val="Normal"/>
    <w:next w:val="Normal"/>
    <w:autoRedefine/>
    <w:uiPriority w:val="99"/>
    <w:semiHidden/>
    <w:rsid w:val="00803056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umrio8">
    <w:name w:val="toc 8"/>
    <w:basedOn w:val="Normal"/>
    <w:next w:val="Normal"/>
    <w:autoRedefine/>
    <w:uiPriority w:val="99"/>
    <w:semiHidden/>
    <w:rsid w:val="00803056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umrio9">
    <w:name w:val="toc 9"/>
    <w:basedOn w:val="Normal"/>
    <w:next w:val="Normal"/>
    <w:autoRedefine/>
    <w:uiPriority w:val="99"/>
    <w:semiHidden/>
    <w:rsid w:val="00803056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Corpodetexto2">
    <w:name w:val="Body Text 2"/>
    <w:basedOn w:val="Normal"/>
    <w:link w:val="Corpodetexto2Char"/>
    <w:uiPriority w:val="99"/>
    <w:semiHidden/>
    <w:rsid w:val="00803056"/>
    <w:pPr>
      <w:spacing w:before="240" w:after="60"/>
      <w:jc w:val="both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FB64AE"/>
    <w:rPr>
      <w:sz w:val="24"/>
      <w:szCs w:val="24"/>
      <w:lang w:val="pt-BR" w:eastAsia="pt-BR"/>
    </w:rPr>
  </w:style>
  <w:style w:type="character" w:styleId="HiperlinkVisitado">
    <w:name w:val="FollowedHyperlink"/>
    <w:basedOn w:val="Fontepargpadro"/>
    <w:uiPriority w:val="99"/>
    <w:semiHidden/>
    <w:rsid w:val="00803056"/>
    <w:rPr>
      <w:color w:val="800080"/>
      <w:u w:val="single"/>
    </w:rPr>
  </w:style>
  <w:style w:type="paragraph" w:customStyle="1" w:styleId="Classif">
    <w:name w:val="Classif"/>
    <w:uiPriority w:val="99"/>
    <w:rsid w:val="00803056"/>
    <w:pPr>
      <w:ind w:left="288"/>
      <w:jc w:val="center"/>
    </w:pPr>
    <w:rPr>
      <w:sz w:val="20"/>
      <w:szCs w:val="20"/>
      <w:lang w:val="pt-BR" w:eastAsia="pt-BR"/>
    </w:rPr>
  </w:style>
  <w:style w:type="paragraph" w:customStyle="1" w:styleId="DatReg">
    <w:name w:val="DatReg"/>
    <w:uiPriority w:val="99"/>
    <w:rsid w:val="00803056"/>
    <w:pPr>
      <w:ind w:left="288"/>
      <w:jc w:val="center"/>
    </w:pPr>
    <w:rPr>
      <w:sz w:val="20"/>
      <w:szCs w:val="20"/>
      <w:lang w:val="pt-BR" w:eastAsia="pt-BR"/>
    </w:rPr>
  </w:style>
  <w:style w:type="paragraph" w:customStyle="1" w:styleId="NroReg">
    <w:name w:val="NroReg"/>
    <w:uiPriority w:val="99"/>
    <w:rsid w:val="00803056"/>
    <w:pPr>
      <w:ind w:left="288"/>
      <w:jc w:val="center"/>
    </w:pPr>
    <w:rPr>
      <w:sz w:val="18"/>
      <w:szCs w:val="18"/>
      <w:lang w:val="pt-BR" w:eastAsia="pt-BR"/>
    </w:rPr>
  </w:style>
  <w:style w:type="paragraph" w:customStyle="1" w:styleId="Paginacao">
    <w:name w:val="Paginacao"/>
    <w:uiPriority w:val="99"/>
    <w:rsid w:val="00803056"/>
    <w:pPr>
      <w:ind w:left="288"/>
      <w:jc w:val="center"/>
    </w:pPr>
    <w:rPr>
      <w:sz w:val="20"/>
      <w:szCs w:val="20"/>
      <w:lang w:val="pt-BR" w:eastAsia="pt-BR"/>
    </w:rPr>
  </w:style>
  <w:style w:type="paragraph" w:customStyle="1" w:styleId="TituloTese">
    <w:name w:val="TituloTese"/>
    <w:uiPriority w:val="99"/>
    <w:rsid w:val="00803056"/>
    <w:pPr>
      <w:ind w:left="288"/>
      <w:jc w:val="both"/>
    </w:pPr>
    <w:rPr>
      <w:sz w:val="20"/>
      <w:szCs w:val="20"/>
      <w:lang w:val="pt-BR" w:eastAsia="pt-BR"/>
    </w:rPr>
  </w:style>
  <w:style w:type="paragraph" w:customStyle="1" w:styleId="Autor">
    <w:name w:val="Autor"/>
    <w:uiPriority w:val="99"/>
    <w:rsid w:val="00803056"/>
    <w:pPr>
      <w:ind w:left="288"/>
      <w:jc w:val="both"/>
    </w:pPr>
    <w:rPr>
      <w:b/>
      <w:bCs/>
      <w:sz w:val="20"/>
      <w:szCs w:val="20"/>
      <w:lang w:val="pt-BR" w:eastAsia="pt-BR"/>
    </w:rPr>
  </w:style>
  <w:style w:type="paragraph" w:customStyle="1" w:styleId="Instituicao">
    <w:name w:val="Instituicao"/>
    <w:uiPriority w:val="99"/>
    <w:rsid w:val="00803056"/>
    <w:pPr>
      <w:numPr>
        <w:ilvl w:val="12"/>
      </w:numPr>
      <w:ind w:left="288"/>
      <w:jc w:val="both"/>
    </w:pPr>
    <w:rPr>
      <w:sz w:val="20"/>
      <w:szCs w:val="20"/>
      <w:lang w:val="pt-BR" w:eastAsia="pt-BR"/>
    </w:rPr>
  </w:style>
  <w:style w:type="paragraph" w:customStyle="1" w:styleId="Palchavsug">
    <w:name w:val="Palchavsug"/>
    <w:uiPriority w:val="99"/>
    <w:rsid w:val="00803056"/>
    <w:pPr>
      <w:numPr>
        <w:ilvl w:val="12"/>
      </w:numPr>
      <w:ind w:left="288"/>
      <w:jc w:val="both"/>
    </w:pPr>
    <w:rPr>
      <w:sz w:val="20"/>
      <w:szCs w:val="20"/>
      <w:lang w:val="pt-BR" w:eastAsia="pt-BR"/>
    </w:rPr>
  </w:style>
  <w:style w:type="paragraph" w:customStyle="1" w:styleId="Apresent">
    <w:name w:val="Apresent"/>
    <w:uiPriority w:val="99"/>
    <w:rsid w:val="00803056"/>
    <w:pPr>
      <w:numPr>
        <w:ilvl w:val="12"/>
      </w:numPr>
      <w:ind w:left="288"/>
      <w:jc w:val="both"/>
    </w:pPr>
    <w:rPr>
      <w:sz w:val="20"/>
      <w:szCs w:val="20"/>
      <w:lang w:val="pt-BR" w:eastAsia="pt-BR"/>
    </w:rPr>
  </w:style>
  <w:style w:type="paragraph" w:customStyle="1" w:styleId="Resumo">
    <w:name w:val="Resumo"/>
    <w:uiPriority w:val="99"/>
    <w:rsid w:val="00803056"/>
    <w:pPr>
      <w:numPr>
        <w:ilvl w:val="12"/>
      </w:numPr>
      <w:ind w:left="288"/>
      <w:jc w:val="both"/>
    </w:pPr>
    <w:rPr>
      <w:sz w:val="20"/>
      <w:szCs w:val="20"/>
      <w:lang w:val="pt-BR" w:eastAsia="pt-BR"/>
    </w:rPr>
  </w:style>
  <w:style w:type="paragraph" w:styleId="Textodebalo">
    <w:name w:val="Balloon Text"/>
    <w:basedOn w:val="Normal"/>
    <w:link w:val="TextodebaloChar"/>
    <w:uiPriority w:val="99"/>
    <w:semiHidden/>
    <w:rsid w:val="0045034D"/>
    <w:rPr>
      <w:rFonts w:ascii="Tahoma" w:hAnsi="Tahoma" w:cs="Tahoma"/>
      <w:sz w:val="16"/>
      <w:szCs w:val="16"/>
      <w:lang w:val="en-US" w:eastAsia="en-US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5034D"/>
    <w:rPr>
      <w:rFonts w:ascii="Tahoma" w:hAnsi="Tahoma" w:cs="Tahoma"/>
      <w:sz w:val="16"/>
      <w:szCs w:val="16"/>
    </w:rPr>
  </w:style>
  <w:style w:type="paragraph" w:styleId="Reviso">
    <w:name w:val="Revision"/>
    <w:hidden/>
    <w:uiPriority w:val="99"/>
    <w:semiHidden/>
    <w:rsid w:val="0045034D"/>
    <w:pPr>
      <w:ind w:left="288"/>
    </w:pPr>
    <w:rPr>
      <w:sz w:val="24"/>
      <w:szCs w:val="24"/>
      <w:lang w:val="pt-BR" w:eastAsia="pt-BR"/>
    </w:rPr>
  </w:style>
  <w:style w:type="paragraph" w:customStyle="1" w:styleId="Pa8">
    <w:name w:val="Pa8"/>
    <w:basedOn w:val="Normal"/>
    <w:next w:val="Normal"/>
    <w:uiPriority w:val="99"/>
    <w:rsid w:val="004407C2"/>
    <w:pPr>
      <w:autoSpaceDE w:val="0"/>
      <w:autoSpaceDN w:val="0"/>
      <w:adjustRightInd w:val="0"/>
      <w:spacing w:line="211" w:lineRule="atLeast"/>
    </w:pPr>
    <w:rPr>
      <w:rFonts w:ascii="Times" w:hAnsi="Times" w:cs="Times"/>
    </w:rPr>
  </w:style>
  <w:style w:type="paragraph" w:customStyle="1" w:styleId="Default">
    <w:name w:val="Default"/>
    <w:uiPriority w:val="99"/>
    <w:rsid w:val="007A697A"/>
    <w:pPr>
      <w:autoSpaceDE w:val="0"/>
      <w:autoSpaceDN w:val="0"/>
      <w:adjustRightInd w:val="0"/>
      <w:ind w:left="288"/>
    </w:pPr>
    <w:rPr>
      <w:rFonts w:ascii="Times" w:hAnsi="Times" w:cs="Times"/>
      <w:color w:val="000000"/>
      <w:sz w:val="24"/>
      <w:szCs w:val="24"/>
      <w:lang w:val="pt-BR" w:eastAsia="pt-BR"/>
    </w:rPr>
  </w:style>
  <w:style w:type="paragraph" w:customStyle="1" w:styleId="Pa11">
    <w:name w:val="Pa11"/>
    <w:basedOn w:val="Default"/>
    <w:next w:val="Default"/>
    <w:uiPriority w:val="99"/>
    <w:rsid w:val="00DD0ABB"/>
    <w:pPr>
      <w:spacing w:line="231" w:lineRule="atLeast"/>
    </w:pPr>
    <w:rPr>
      <w:rFonts w:ascii="Helvetica" w:hAnsi="Helvetica" w:cs="Helvetica"/>
      <w:color w:val="auto"/>
    </w:rPr>
  </w:style>
  <w:style w:type="paragraph" w:customStyle="1" w:styleId="Pa3">
    <w:name w:val="Pa3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Palatino Linotype"/>
      <w:color w:val="auto"/>
    </w:rPr>
  </w:style>
  <w:style w:type="paragraph" w:customStyle="1" w:styleId="Pa10">
    <w:name w:val="Pa10"/>
    <w:basedOn w:val="Default"/>
    <w:next w:val="Default"/>
    <w:uiPriority w:val="99"/>
    <w:rsid w:val="00DD0ABB"/>
    <w:pPr>
      <w:spacing w:line="211" w:lineRule="atLeast"/>
    </w:pPr>
    <w:rPr>
      <w:rFonts w:ascii="Palatino Linotype" w:hAnsi="Palatino Linotype" w:cs="Palatino Linotype"/>
      <w:color w:val="auto"/>
    </w:rPr>
  </w:style>
  <w:style w:type="table" w:styleId="Tabelacomgrade">
    <w:name w:val="Table Grid"/>
    <w:basedOn w:val="Tabelanormal"/>
    <w:uiPriority w:val="99"/>
    <w:rsid w:val="00DE6531"/>
    <w:rPr>
      <w:rFonts w:ascii="Calibri" w:hAnsi="Calibri" w:cs="Calibri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nfase">
    <w:name w:val="Emphasis"/>
    <w:basedOn w:val="Fontepargpadro"/>
    <w:uiPriority w:val="99"/>
    <w:qFormat/>
    <w:rsid w:val="000C31ED"/>
    <w:rPr>
      <w:b/>
      <w:bCs/>
    </w:rPr>
  </w:style>
  <w:style w:type="paragraph" w:styleId="PargrafodaLista">
    <w:name w:val="List Paragraph"/>
    <w:basedOn w:val="Normal"/>
    <w:uiPriority w:val="34"/>
    <w:qFormat/>
    <w:rsid w:val="000C31ED"/>
    <w:pPr>
      <w:ind w:left="720"/>
      <w:contextualSpacing/>
    </w:pPr>
  </w:style>
  <w:style w:type="character" w:customStyle="1" w:styleId="Fotnotsreferens">
    <w:name w:val="Fotnotsreferens"/>
    <w:uiPriority w:val="99"/>
    <w:rsid w:val="00545817"/>
    <w:rPr>
      <w:color w:val="000000"/>
    </w:rPr>
  </w:style>
  <w:style w:type="character" w:styleId="Forte">
    <w:name w:val="Strong"/>
    <w:basedOn w:val="Fontepargpadro"/>
    <w:uiPriority w:val="99"/>
    <w:qFormat/>
    <w:rsid w:val="007F23F9"/>
    <w:rPr>
      <w:rFonts w:ascii="Times New Roman" w:hAnsi="Times New Roman"/>
      <w:b/>
      <w:bCs/>
      <w:color w:val="auto"/>
      <w:sz w:val="24"/>
    </w:rPr>
  </w:style>
  <w:style w:type="character" w:customStyle="1" w:styleId="gt-icon-text1">
    <w:name w:val="gt-icon-text1"/>
    <w:basedOn w:val="Fontepargpadro"/>
    <w:uiPriority w:val="99"/>
    <w:rsid w:val="00C601E2"/>
  </w:style>
  <w:style w:type="paragraph" w:customStyle="1" w:styleId="tituazul">
    <w:name w:val="titu_azul"/>
    <w:basedOn w:val="Normal"/>
    <w:uiPriority w:val="99"/>
    <w:rsid w:val="00510F5E"/>
    <w:rPr>
      <w:rFonts w:ascii="Arial" w:hAnsi="Arial" w:cs="Arial"/>
      <w:b/>
      <w:bCs/>
      <w:color w:val="2F2677"/>
      <w:sz w:val="12"/>
      <w:szCs w:val="12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rsid w:val="00510F5E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  <w:lang w:val="en-US" w:eastAsia="en-US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rsid w:val="00510F5E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  <w:lang w:val="en-US" w:eastAsia="en-US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510F5E"/>
    <w:rPr>
      <w:rFonts w:ascii="Arial" w:hAnsi="Arial" w:cs="Arial"/>
      <w:vanish/>
      <w:sz w:val="16"/>
      <w:szCs w:val="16"/>
    </w:rPr>
  </w:style>
  <w:style w:type="character" w:customStyle="1" w:styleId="A2">
    <w:name w:val="A2"/>
    <w:uiPriority w:val="99"/>
    <w:rsid w:val="00BE1657"/>
    <w:rPr>
      <w:b/>
      <w:bCs/>
      <w:color w:val="000000"/>
      <w:sz w:val="11"/>
      <w:szCs w:val="11"/>
    </w:rPr>
  </w:style>
  <w:style w:type="character" w:customStyle="1" w:styleId="A9">
    <w:name w:val="A9"/>
    <w:uiPriority w:val="99"/>
    <w:rsid w:val="00BE1657"/>
    <w:rPr>
      <w:color w:val="000000"/>
      <w:sz w:val="18"/>
      <w:szCs w:val="18"/>
    </w:rPr>
  </w:style>
  <w:style w:type="paragraph" w:customStyle="1" w:styleId="Pa0">
    <w:name w:val="Pa0"/>
    <w:basedOn w:val="Default"/>
    <w:next w:val="Default"/>
    <w:uiPriority w:val="99"/>
    <w:rsid w:val="00CE0192"/>
    <w:pPr>
      <w:spacing w:line="281" w:lineRule="atLeast"/>
    </w:pPr>
    <w:rPr>
      <w:rFonts w:ascii="Helvetica" w:hAnsi="Helvetica" w:cs="Helvetica"/>
      <w:color w:val="auto"/>
    </w:rPr>
  </w:style>
  <w:style w:type="character" w:customStyle="1" w:styleId="longtext">
    <w:name w:val="long_text"/>
    <w:basedOn w:val="Fontepargpadro"/>
    <w:uiPriority w:val="99"/>
    <w:rsid w:val="00EA5020"/>
  </w:style>
  <w:style w:type="paragraph" w:customStyle="1" w:styleId="CorpodeTexto0">
    <w:name w:val="Corpo de Texto"/>
    <w:basedOn w:val="Normal"/>
    <w:uiPriority w:val="99"/>
    <w:semiHidden/>
    <w:rsid w:val="00EA5020"/>
    <w:pPr>
      <w:spacing w:line="360" w:lineRule="auto"/>
      <w:jc w:val="both"/>
    </w:pPr>
    <w:rPr>
      <w:rFonts w:ascii="Arial" w:eastAsia="MS Mincho" w:hAnsi="Arial" w:cs="Arial"/>
      <w:sz w:val="20"/>
      <w:szCs w:val="20"/>
    </w:rPr>
  </w:style>
  <w:style w:type="character" w:styleId="Nmerodelinha">
    <w:name w:val="line number"/>
    <w:basedOn w:val="Fontepargpadro"/>
    <w:uiPriority w:val="99"/>
    <w:semiHidden/>
    <w:rsid w:val="00E751E1"/>
  </w:style>
  <w:style w:type="paragraph" w:styleId="SemEspaamento">
    <w:name w:val="No Spacing"/>
    <w:uiPriority w:val="1"/>
    <w:qFormat/>
    <w:rsid w:val="008920FD"/>
    <w:rPr>
      <w:rFonts w:ascii="Calibri" w:eastAsia="Calibri" w:hAnsi="Calibri"/>
      <w:lang w:val="pt-BR"/>
    </w:rPr>
  </w:style>
  <w:style w:type="character" w:customStyle="1" w:styleId="WW8Num17z2">
    <w:name w:val="WW8Num17z2"/>
    <w:rsid w:val="00922711"/>
    <w:rPr>
      <w:rFonts w:ascii="Wingdings" w:hAnsi="Wingdings" w:cs="Wingdings" w:hint="default"/>
    </w:rPr>
  </w:style>
  <w:style w:type="paragraph" w:styleId="CabealhodoSumrio">
    <w:name w:val="TOC Heading"/>
    <w:basedOn w:val="Ttulo1"/>
    <w:next w:val="Normal"/>
    <w:uiPriority w:val="39"/>
    <w:unhideWhenUsed/>
    <w:qFormat/>
    <w:rsid w:val="0051420A"/>
    <w:pPr>
      <w:keepLines/>
      <w:widowControl/>
      <w:spacing w:after="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365F91" w:themeColor="accent1" w:themeShade="BF"/>
      <w:sz w:val="32"/>
      <w:szCs w:val="32"/>
      <w:lang w:val="pt-BR" w:eastAsia="pt-BR"/>
    </w:rPr>
  </w:style>
  <w:style w:type="paragraph" w:customStyle="1" w:styleId="Estilo1">
    <w:name w:val="Estilo1"/>
    <w:basedOn w:val="Ttulo1"/>
    <w:link w:val="Estilo1Char"/>
    <w:qFormat/>
    <w:rsid w:val="00EF0E10"/>
    <w:rPr>
      <w:color w:val="000000" w:themeColor="text1"/>
      <w:lang w:val="pt-BR"/>
    </w:rPr>
  </w:style>
  <w:style w:type="paragraph" w:customStyle="1" w:styleId="Estilo2">
    <w:name w:val="Estilo2"/>
    <w:basedOn w:val="Normal"/>
    <w:link w:val="Estilo2Char"/>
    <w:qFormat/>
    <w:rsid w:val="004F45A7"/>
    <w:rPr>
      <w:b/>
      <w:bCs/>
    </w:rPr>
  </w:style>
  <w:style w:type="character" w:customStyle="1" w:styleId="Estilo1Char">
    <w:name w:val="Estilo1 Char"/>
    <w:basedOn w:val="Ttulo1Char"/>
    <w:link w:val="Estilo1"/>
    <w:rsid w:val="00EF0E10"/>
    <w:rPr>
      <w:b/>
      <w:bCs/>
      <w:caps/>
      <w:color w:val="000000" w:themeColor="text1"/>
      <w:sz w:val="24"/>
      <w:szCs w:val="24"/>
      <w:lang w:val="pt-BR"/>
    </w:rPr>
  </w:style>
  <w:style w:type="character" w:customStyle="1" w:styleId="Estilo2Char">
    <w:name w:val="Estilo2 Char"/>
    <w:basedOn w:val="Fontepargpadro"/>
    <w:link w:val="Estilo2"/>
    <w:rsid w:val="004F45A7"/>
    <w:rPr>
      <w:b/>
      <w:bCs/>
      <w:sz w:val="24"/>
      <w:szCs w:val="24"/>
      <w:lang w:val="pt-BR" w:eastAsia="pt-BR"/>
    </w:rPr>
  </w:style>
  <w:style w:type="paragraph" w:customStyle="1" w:styleId="paragraph">
    <w:name w:val="paragraph"/>
    <w:basedOn w:val="Normal"/>
    <w:rsid w:val="004268B2"/>
    <w:pPr>
      <w:ind w:left="0"/>
    </w:pPr>
  </w:style>
  <w:style w:type="character" w:customStyle="1" w:styleId="normaltextrun">
    <w:name w:val="normaltextrun"/>
    <w:basedOn w:val="Fontepargpadro"/>
    <w:rsid w:val="004268B2"/>
  </w:style>
  <w:style w:type="character" w:customStyle="1" w:styleId="eop">
    <w:name w:val="eop"/>
    <w:basedOn w:val="Fontepargpadro"/>
    <w:rsid w:val="004268B2"/>
  </w:style>
  <w:style w:type="character" w:customStyle="1" w:styleId="a-size-large">
    <w:name w:val="a-size-large"/>
    <w:basedOn w:val="Fontepargpadro"/>
    <w:rsid w:val="00BF0FC6"/>
  </w:style>
  <w:style w:type="paragraph" w:customStyle="1" w:styleId="a-spacing-mini">
    <w:name w:val="a-spacing-mini"/>
    <w:basedOn w:val="Normal"/>
    <w:rsid w:val="00352306"/>
    <w:pPr>
      <w:ind w:left="0"/>
    </w:pPr>
  </w:style>
  <w:style w:type="character" w:customStyle="1" w:styleId="a-list-item">
    <w:name w:val="a-list-item"/>
    <w:basedOn w:val="Fontepargpadro"/>
    <w:rsid w:val="003523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1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1572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75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66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5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57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157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7157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7157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1715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57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157242">
                          <w:marLeft w:val="0"/>
                          <w:marRight w:val="0"/>
                          <w:marTop w:val="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57244">
                              <w:marLeft w:val="81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7157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12" w:color="999999"/>
                            <w:left w:val="single" w:sz="4" w:space="12" w:color="999999"/>
                            <w:bottom w:val="single" w:sz="4" w:space="12" w:color="999999"/>
                            <w:right w:val="single" w:sz="4" w:space="12" w:color="999999"/>
                          </w:divBdr>
                          <w:divsChild>
                            <w:div w:id="517157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715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15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157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3" w:color="999999"/>
                            <w:left w:val="single" w:sz="4" w:space="2" w:color="CCCCCC"/>
                            <w:bottom w:val="single" w:sz="4" w:space="3" w:color="999999"/>
                            <w:right w:val="single" w:sz="4" w:space="2" w:color="999999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57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57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1572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57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57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1572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11">
          <w:marLeft w:val="0"/>
          <w:marRight w:val="0"/>
          <w:marTop w:val="33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16">
              <w:marLeft w:val="0"/>
              <w:marRight w:val="0"/>
              <w:marTop w:val="0"/>
              <w:marBottom w:val="101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157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5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157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157218">
                              <w:marLeft w:val="0"/>
                              <w:marRight w:val="0"/>
                              <w:marTop w:val="4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1572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7157239">
                              <w:marLeft w:val="0"/>
                              <w:marRight w:val="0"/>
                              <w:marTop w:val="139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157202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7157268">
                                  <w:marLeft w:val="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17157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71572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71572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03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63"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157214">
                      <w:marLeft w:val="203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71572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72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157204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157230">
                  <w:marLeft w:val="0"/>
                  <w:marRight w:val="0"/>
                  <w:marTop w:val="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1572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06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272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62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224">
          <w:marLeft w:val="0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157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1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6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7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9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7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19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7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0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1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32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46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0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05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1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2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0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19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8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29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0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4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emf"/><Relationship Id="rId26" Type="http://schemas.openxmlformats.org/officeDocument/2006/relationships/diagramLayout" Target="diagrams/layout2.xml"/><Relationship Id="rId39" Type="http://schemas.openxmlformats.org/officeDocument/2006/relationships/image" Target="media/image13.png"/><Relationship Id="rId21" Type="http://schemas.openxmlformats.org/officeDocument/2006/relationships/diagramLayout" Target="diagrams/layout1.xml"/><Relationship Id="rId34" Type="http://schemas.microsoft.com/office/2007/relationships/diagramDrawing" Target="diagrams/drawing3.xml"/><Relationship Id="rId42" Type="http://schemas.openxmlformats.org/officeDocument/2006/relationships/image" Target="media/image16.png"/><Relationship Id="rId47" Type="http://schemas.openxmlformats.org/officeDocument/2006/relationships/image" Target="media/image21.jpeg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9" Type="http://schemas.microsoft.com/office/2007/relationships/diagramDrawing" Target="diagrams/drawing2.xml"/><Relationship Id="rId11" Type="http://schemas.openxmlformats.org/officeDocument/2006/relationships/image" Target="media/image2.png"/><Relationship Id="rId24" Type="http://schemas.microsoft.com/office/2007/relationships/diagramDrawing" Target="diagrams/drawing1.xml"/><Relationship Id="rId32" Type="http://schemas.openxmlformats.org/officeDocument/2006/relationships/diagramQuickStyle" Target="diagrams/quickStyle3.xm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jpeg"/><Relationship Id="rId53" Type="http://schemas.openxmlformats.org/officeDocument/2006/relationships/image" Target="media/image27.png"/><Relationship Id="rId58" Type="http://schemas.openxmlformats.org/officeDocument/2006/relationships/image" Target="media/image32.jpe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header" Target="header1.xml"/><Relationship Id="rId14" Type="http://schemas.openxmlformats.org/officeDocument/2006/relationships/image" Target="media/image5.emf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diagramData" Target="diagrams/data3.xml"/><Relationship Id="rId35" Type="http://schemas.openxmlformats.org/officeDocument/2006/relationships/image" Target="media/image9.png"/><Relationship Id="rId43" Type="http://schemas.openxmlformats.org/officeDocument/2006/relationships/image" Target="media/image17.jpe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microsoft.com/office/2020/10/relationships/intelligence" Target="intelligence2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diagramData" Target="diagrams/data2.xml"/><Relationship Id="rId33" Type="http://schemas.openxmlformats.org/officeDocument/2006/relationships/diagramColors" Target="diagrams/colors3.xml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image" Target="media/image33.jpeg"/><Relationship Id="rId20" Type="http://schemas.openxmlformats.org/officeDocument/2006/relationships/diagramData" Target="diagrams/data1.xml"/><Relationship Id="rId41" Type="http://schemas.openxmlformats.org/officeDocument/2006/relationships/image" Target="media/image15.png"/><Relationship Id="rId54" Type="http://schemas.openxmlformats.org/officeDocument/2006/relationships/image" Target="media/image28.jpeg"/><Relationship Id="rId62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package" Target="embeddings/Microsoft_Excel_Worksheet.xlsx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image" Target="media/image10.png"/><Relationship Id="rId49" Type="http://schemas.openxmlformats.org/officeDocument/2006/relationships/image" Target="media/image23.jpe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openxmlformats.org/officeDocument/2006/relationships/diagramLayout" Target="diagrams/layout3.xml"/><Relationship Id="rId44" Type="http://schemas.openxmlformats.org/officeDocument/2006/relationships/image" Target="media/image18.jpeg"/><Relationship Id="rId52" Type="http://schemas.openxmlformats.org/officeDocument/2006/relationships/image" Target="media/image26.png"/><Relationship Id="rId60" Type="http://schemas.openxmlformats.org/officeDocument/2006/relationships/image" Target="media/image3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D630D426-3FD6-4CD9-91FA-F4323C6F99D2}" type="doc">
      <dgm:prSet loTypeId="urn:microsoft.com/office/officeart/2005/8/layout/orgChart1" loCatId="hierarchy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pt-BR"/>
        </a:p>
      </dgm:t>
    </dgm:pt>
    <dgm:pt modelId="{E590419A-C1F8-4981-B097-6C224A08F880}">
      <dgm:prSet phldrT="[Texto]"/>
      <dgm:spPr/>
      <dgm:t>
        <a:bodyPr/>
        <a:lstStyle/>
        <a:p>
          <a:r>
            <a:rPr lang="pt-BR"/>
            <a:t>Pesquisa</a:t>
          </a:r>
        </a:p>
      </dgm:t>
    </dgm:pt>
    <dgm:pt modelId="{EF23458A-9EE2-464E-8A4D-F3D4A855E514}" type="parTrans" cxnId="{276C6344-1296-461F-AC35-994CFFBB0D3F}">
      <dgm:prSet/>
      <dgm:spPr/>
      <dgm:t>
        <a:bodyPr/>
        <a:lstStyle/>
        <a:p>
          <a:endParaRPr lang="pt-BR"/>
        </a:p>
      </dgm:t>
    </dgm:pt>
    <dgm:pt modelId="{D5C755A0-5AFF-457E-8379-0A96D8DC17AE}" type="sibTrans" cxnId="{276C6344-1296-461F-AC35-994CFFBB0D3F}">
      <dgm:prSet/>
      <dgm:spPr/>
      <dgm:t>
        <a:bodyPr/>
        <a:lstStyle/>
        <a:p>
          <a:endParaRPr lang="pt-BR"/>
        </a:p>
      </dgm:t>
    </dgm:pt>
    <dgm:pt modelId="{B14719C2-2E20-41C9-84B3-E390553C1233}">
      <dgm:prSet phldrT="[Texto]"/>
      <dgm:spPr/>
      <dgm:t>
        <a:bodyPr/>
        <a:lstStyle/>
        <a:p>
          <a:r>
            <a:rPr lang="pt-BR"/>
            <a:t>Conceitos</a:t>
          </a:r>
        </a:p>
      </dgm:t>
    </dgm:pt>
    <dgm:pt modelId="{26C39833-CF05-4606-B6B8-35472175E5E4}" type="parTrans" cxnId="{82A947B9-D249-42BC-84FB-015BCF57EBC6}">
      <dgm:prSet/>
      <dgm:spPr/>
      <dgm:t>
        <a:bodyPr/>
        <a:lstStyle/>
        <a:p>
          <a:endParaRPr lang="pt-BR"/>
        </a:p>
      </dgm:t>
    </dgm:pt>
    <dgm:pt modelId="{930297C7-7DCB-49C4-BB42-429E4A5756FE}" type="sibTrans" cxnId="{82A947B9-D249-42BC-84FB-015BCF57EBC6}">
      <dgm:prSet/>
      <dgm:spPr/>
      <dgm:t>
        <a:bodyPr/>
        <a:lstStyle/>
        <a:p>
          <a:endParaRPr lang="pt-BR"/>
        </a:p>
      </dgm:t>
    </dgm:pt>
    <dgm:pt modelId="{EBD47006-0D2E-4E43-8BF1-0BF65AE27ACD}">
      <dgm:prSet phldrT="[Texto]"/>
      <dgm:spPr/>
      <dgm:t>
        <a:bodyPr/>
        <a:lstStyle/>
        <a:p>
          <a:r>
            <a:rPr lang="pt-BR"/>
            <a:t>Automação agrícola</a:t>
          </a:r>
        </a:p>
      </dgm:t>
    </dgm:pt>
    <dgm:pt modelId="{ADEDCAE3-2F12-4196-BE44-F07C4B38A296}" type="parTrans" cxnId="{7C4D0851-1E9F-44AF-B86F-2648ACAAC54D}">
      <dgm:prSet/>
      <dgm:spPr/>
      <dgm:t>
        <a:bodyPr/>
        <a:lstStyle/>
        <a:p>
          <a:endParaRPr lang="pt-BR"/>
        </a:p>
      </dgm:t>
    </dgm:pt>
    <dgm:pt modelId="{15A3B3F5-937E-430F-BE4F-594DF93BD080}" type="sibTrans" cxnId="{7C4D0851-1E9F-44AF-B86F-2648ACAAC54D}">
      <dgm:prSet/>
      <dgm:spPr/>
      <dgm:t>
        <a:bodyPr/>
        <a:lstStyle/>
        <a:p>
          <a:endParaRPr lang="pt-BR"/>
        </a:p>
      </dgm:t>
    </dgm:pt>
    <dgm:pt modelId="{F326C3D3-0B59-478C-AB34-0FCB8C9B4702}">
      <dgm:prSet phldrT="[Texto]"/>
      <dgm:spPr/>
      <dgm:t>
        <a:bodyPr/>
        <a:lstStyle/>
        <a:p>
          <a:r>
            <a:rPr lang="pt-BR"/>
            <a:t>Cultivo em estufas</a:t>
          </a:r>
        </a:p>
      </dgm:t>
    </dgm:pt>
    <dgm:pt modelId="{390C75F2-D24A-4CC9-8433-D5F77D2599D6}" type="parTrans" cxnId="{D3415B09-A989-4D87-AE76-71FA2E928B12}">
      <dgm:prSet/>
      <dgm:spPr/>
      <dgm:t>
        <a:bodyPr/>
        <a:lstStyle/>
        <a:p>
          <a:endParaRPr lang="pt-BR"/>
        </a:p>
      </dgm:t>
    </dgm:pt>
    <dgm:pt modelId="{E8C17444-EC45-4CCA-B08B-AE21A9106C6E}" type="sibTrans" cxnId="{D3415B09-A989-4D87-AE76-71FA2E928B12}">
      <dgm:prSet/>
      <dgm:spPr/>
      <dgm:t>
        <a:bodyPr/>
        <a:lstStyle/>
        <a:p>
          <a:endParaRPr lang="pt-BR"/>
        </a:p>
      </dgm:t>
    </dgm:pt>
    <dgm:pt modelId="{1881616A-A5BC-4263-BFA8-29E99CE07200}">
      <dgm:prSet phldrT="[Texto]"/>
      <dgm:spPr/>
      <dgm:t>
        <a:bodyPr/>
        <a:lstStyle/>
        <a:p>
          <a:r>
            <a:rPr lang="pt-BR"/>
            <a:t>Materiais</a:t>
          </a:r>
        </a:p>
      </dgm:t>
    </dgm:pt>
    <dgm:pt modelId="{F63955C5-1800-4498-AD9A-78966CF2D6CA}" type="parTrans" cxnId="{5BEC1375-9F27-4F3D-B60E-3EA8E8962360}">
      <dgm:prSet/>
      <dgm:spPr/>
      <dgm:t>
        <a:bodyPr/>
        <a:lstStyle/>
        <a:p>
          <a:endParaRPr lang="pt-BR"/>
        </a:p>
      </dgm:t>
    </dgm:pt>
    <dgm:pt modelId="{682FCB14-1BD5-4F2F-930E-A49BE624C4F7}" type="sibTrans" cxnId="{5BEC1375-9F27-4F3D-B60E-3EA8E8962360}">
      <dgm:prSet/>
      <dgm:spPr/>
      <dgm:t>
        <a:bodyPr/>
        <a:lstStyle/>
        <a:p>
          <a:endParaRPr lang="pt-BR"/>
        </a:p>
      </dgm:t>
    </dgm:pt>
    <dgm:pt modelId="{675756AC-8338-4805-BAB2-9034E13E13BF}">
      <dgm:prSet phldrT="[Texto]"/>
      <dgm:spPr/>
      <dgm:t>
        <a:bodyPr/>
        <a:lstStyle/>
        <a:p>
          <a:r>
            <a:rPr lang="pt-BR"/>
            <a:t>Sensores</a:t>
          </a:r>
        </a:p>
      </dgm:t>
    </dgm:pt>
    <dgm:pt modelId="{B39E41B9-20E1-405B-9B7C-D4A2E4BC5E97}" type="parTrans" cxnId="{C9D550EA-C560-4F4E-AD63-AEDFCD94A3D3}">
      <dgm:prSet/>
      <dgm:spPr/>
      <dgm:t>
        <a:bodyPr/>
        <a:lstStyle/>
        <a:p>
          <a:endParaRPr lang="pt-BR"/>
        </a:p>
      </dgm:t>
    </dgm:pt>
    <dgm:pt modelId="{5031196F-94CC-47B7-AE14-AED7900AF543}" type="sibTrans" cxnId="{C9D550EA-C560-4F4E-AD63-AEDFCD94A3D3}">
      <dgm:prSet/>
      <dgm:spPr/>
      <dgm:t>
        <a:bodyPr/>
        <a:lstStyle/>
        <a:p>
          <a:endParaRPr lang="pt-BR"/>
        </a:p>
      </dgm:t>
    </dgm:pt>
    <dgm:pt modelId="{0281B192-17CF-4855-B0A1-FA21BB7FFD0A}">
      <dgm:prSet phldrT="[Texto]"/>
      <dgm:spPr/>
      <dgm:t>
        <a:bodyPr/>
        <a:lstStyle/>
        <a:p>
          <a:r>
            <a:rPr lang="pt-BR"/>
            <a:t>Componentes</a:t>
          </a:r>
        </a:p>
      </dgm:t>
    </dgm:pt>
    <dgm:pt modelId="{8FBF06A2-CE1E-493A-81F7-A7D9934CEB27}" type="parTrans" cxnId="{AEF2D0DD-24F7-4DD1-9BC9-17E39881A44C}">
      <dgm:prSet/>
      <dgm:spPr/>
      <dgm:t>
        <a:bodyPr/>
        <a:lstStyle/>
        <a:p>
          <a:endParaRPr lang="pt-BR"/>
        </a:p>
      </dgm:t>
    </dgm:pt>
    <dgm:pt modelId="{75B5557E-AD39-4FDA-8339-78F74307387B}" type="sibTrans" cxnId="{AEF2D0DD-24F7-4DD1-9BC9-17E39881A44C}">
      <dgm:prSet/>
      <dgm:spPr/>
      <dgm:t>
        <a:bodyPr/>
        <a:lstStyle/>
        <a:p>
          <a:endParaRPr lang="pt-BR"/>
        </a:p>
      </dgm:t>
    </dgm:pt>
    <dgm:pt modelId="{CFD7BD59-936F-48DD-ABA2-0EF03C7B5715}">
      <dgm:prSet phldrT="[Texto]"/>
      <dgm:spPr/>
      <dgm:t>
        <a:bodyPr/>
        <a:lstStyle/>
        <a:p>
          <a:r>
            <a:rPr lang="pt-BR"/>
            <a:t>Pink Farms / Indoor</a:t>
          </a:r>
        </a:p>
      </dgm:t>
    </dgm:pt>
    <dgm:pt modelId="{E6FED207-11C9-4320-A42D-E5DB397E4B5B}" type="parTrans" cxnId="{60400242-F76E-449C-AFD3-CB49E751A631}">
      <dgm:prSet/>
      <dgm:spPr/>
      <dgm:t>
        <a:bodyPr/>
        <a:lstStyle/>
        <a:p>
          <a:endParaRPr lang="pt-BR"/>
        </a:p>
      </dgm:t>
    </dgm:pt>
    <dgm:pt modelId="{5A394BB0-7119-40B2-8CEB-3346AF8A4248}" type="sibTrans" cxnId="{60400242-F76E-449C-AFD3-CB49E751A631}">
      <dgm:prSet/>
      <dgm:spPr/>
      <dgm:t>
        <a:bodyPr/>
        <a:lstStyle/>
        <a:p>
          <a:endParaRPr lang="pt-BR"/>
        </a:p>
      </dgm:t>
    </dgm:pt>
    <dgm:pt modelId="{1DFB0723-A975-48DE-AE48-B9639CDEC214}">
      <dgm:prSet phldrT="[Texto]"/>
      <dgm:spPr/>
      <dgm:t>
        <a:bodyPr/>
        <a:lstStyle/>
        <a:p>
          <a:r>
            <a:rPr lang="pt-BR"/>
            <a:t>Material para confecção da estrutura</a:t>
          </a:r>
        </a:p>
      </dgm:t>
    </dgm:pt>
    <dgm:pt modelId="{EB981DDB-1291-4016-AEB9-2237DC830E6F}" type="parTrans" cxnId="{9D0EF64E-26B6-4997-B79A-473EAC754D4A}">
      <dgm:prSet/>
      <dgm:spPr/>
      <dgm:t>
        <a:bodyPr/>
        <a:lstStyle/>
        <a:p>
          <a:endParaRPr lang="pt-BR"/>
        </a:p>
      </dgm:t>
    </dgm:pt>
    <dgm:pt modelId="{B7888898-446D-40F0-9946-2C5A782BEED7}" type="sibTrans" cxnId="{9D0EF64E-26B6-4997-B79A-473EAC754D4A}">
      <dgm:prSet/>
      <dgm:spPr/>
      <dgm:t>
        <a:bodyPr/>
        <a:lstStyle/>
        <a:p>
          <a:endParaRPr lang="pt-BR"/>
        </a:p>
      </dgm:t>
    </dgm:pt>
    <dgm:pt modelId="{0F62E3A3-9D47-4D0C-8059-7F04F9FACD36}">
      <dgm:prSet phldrT="[Texto]"/>
      <dgm:spPr/>
      <dgm:t>
        <a:bodyPr/>
        <a:lstStyle/>
        <a:p>
          <a:r>
            <a:rPr lang="pt-BR"/>
            <a:t>Material para base</a:t>
          </a:r>
        </a:p>
      </dgm:t>
    </dgm:pt>
    <dgm:pt modelId="{D0C0F2A4-6698-4735-8982-74E5B935D927}" type="parTrans" cxnId="{62351024-F17D-42AF-A4EF-C9286C513BBE}">
      <dgm:prSet/>
      <dgm:spPr/>
      <dgm:t>
        <a:bodyPr/>
        <a:lstStyle/>
        <a:p>
          <a:endParaRPr lang="pt-BR"/>
        </a:p>
      </dgm:t>
    </dgm:pt>
    <dgm:pt modelId="{B124CAD9-F019-4CAA-BAA2-027C07FA84DB}" type="sibTrans" cxnId="{62351024-F17D-42AF-A4EF-C9286C513BBE}">
      <dgm:prSet/>
      <dgm:spPr/>
      <dgm:t>
        <a:bodyPr/>
        <a:lstStyle/>
        <a:p>
          <a:endParaRPr lang="pt-BR"/>
        </a:p>
      </dgm:t>
    </dgm:pt>
    <dgm:pt modelId="{68F4E8D7-9D92-4703-8338-57D93F65ABC5}">
      <dgm:prSet phldrT="[Texto]"/>
      <dgm:spPr/>
      <dgm:t>
        <a:bodyPr/>
        <a:lstStyle/>
        <a:p>
          <a:r>
            <a:rPr lang="pt-BR"/>
            <a:t>Material para isolamento</a:t>
          </a:r>
        </a:p>
      </dgm:t>
    </dgm:pt>
    <dgm:pt modelId="{F76FE6DD-473B-4FAF-9F12-AC794CE50471}" type="parTrans" cxnId="{11EC067D-780E-4452-A6AB-AE85E2B7ADA6}">
      <dgm:prSet/>
      <dgm:spPr/>
      <dgm:t>
        <a:bodyPr/>
        <a:lstStyle/>
        <a:p>
          <a:endParaRPr lang="pt-BR"/>
        </a:p>
      </dgm:t>
    </dgm:pt>
    <dgm:pt modelId="{1EFE4D02-DCF8-4335-B366-49742D51B477}" type="sibTrans" cxnId="{11EC067D-780E-4452-A6AB-AE85E2B7ADA6}">
      <dgm:prSet/>
      <dgm:spPr/>
      <dgm:t>
        <a:bodyPr/>
        <a:lstStyle/>
        <a:p>
          <a:endParaRPr lang="pt-BR"/>
        </a:p>
      </dgm:t>
    </dgm:pt>
    <dgm:pt modelId="{DAFDBC2F-E139-4B4D-B9D5-2FEB215061B3}">
      <dgm:prSet phldrT="[Texto]"/>
      <dgm:spPr/>
      <dgm:t>
        <a:bodyPr/>
        <a:lstStyle/>
        <a:p>
          <a:r>
            <a:rPr lang="pt-BR"/>
            <a:t>Exaustão</a:t>
          </a:r>
        </a:p>
      </dgm:t>
    </dgm:pt>
    <dgm:pt modelId="{A2610BC6-E151-4E2A-9EA4-DE5012B156D4}" type="parTrans" cxnId="{61DACE31-A0DA-42A7-BB14-C8B86E38A3F7}">
      <dgm:prSet/>
      <dgm:spPr/>
      <dgm:t>
        <a:bodyPr/>
        <a:lstStyle/>
        <a:p>
          <a:endParaRPr lang="pt-BR"/>
        </a:p>
      </dgm:t>
    </dgm:pt>
    <dgm:pt modelId="{796F752D-9F51-4006-9C99-87AA61C04720}" type="sibTrans" cxnId="{61DACE31-A0DA-42A7-BB14-C8B86E38A3F7}">
      <dgm:prSet/>
      <dgm:spPr/>
      <dgm:t>
        <a:bodyPr/>
        <a:lstStyle/>
        <a:p>
          <a:endParaRPr lang="pt-BR"/>
        </a:p>
      </dgm:t>
    </dgm:pt>
    <dgm:pt modelId="{FB2B5F67-8B89-4C26-A47C-246315379492}">
      <dgm:prSet phldrT="[Texto]"/>
      <dgm:spPr/>
      <dgm:t>
        <a:bodyPr/>
        <a:lstStyle/>
        <a:p>
          <a:r>
            <a:rPr lang="pt-BR"/>
            <a:t>Irrigação</a:t>
          </a:r>
        </a:p>
      </dgm:t>
    </dgm:pt>
    <dgm:pt modelId="{8B44F792-D6F0-47DB-A5B1-591BD45DB834}" type="parTrans" cxnId="{6306941A-E5CD-43BE-A4E8-DC7603A9AB1F}">
      <dgm:prSet/>
      <dgm:spPr/>
      <dgm:t>
        <a:bodyPr/>
        <a:lstStyle/>
        <a:p>
          <a:endParaRPr lang="pt-BR"/>
        </a:p>
      </dgm:t>
    </dgm:pt>
    <dgm:pt modelId="{A3FEB2C0-9270-4C37-9860-78E6A2E40350}" type="sibTrans" cxnId="{6306941A-E5CD-43BE-A4E8-DC7603A9AB1F}">
      <dgm:prSet/>
      <dgm:spPr/>
      <dgm:t>
        <a:bodyPr/>
        <a:lstStyle/>
        <a:p>
          <a:endParaRPr lang="pt-BR"/>
        </a:p>
      </dgm:t>
    </dgm:pt>
    <dgm:pt modelId="{A7447D1D-9D59-447B-8FF0-574E0BAB36A1}" type="pres">
      <dgm:prSet presAssocID="{D630D426-3FD6-4CD9-91FA-F4323C6F99D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8D3C276-FF6C-4042-9483-5DEDA0E3F3B5}" type="pres">
      <dgm:prSet presAssocID="{E590419A-C1F8-4981-B097-6C224A08F880}" presName="hierRoot1" presStyleCnt="0">
        <dgm:presLayoutVars>
          <dgm:hierBranch val="init"/>
        </dgm:presLayoutVars>
      </dgm:prSet>
      <dgm:spPr/>
    </dgm:pt>
    <dgm:pt modelId="{2CEEC69A-EBC4-4F8C-9F14-3CBA2CD6C571}" type="pres">
      <dgm:prSet presAssocID="{E590419A-C1F8-4981-B097-6C224A08F880}" presName="rootComposite1" presStyleCnt="0"/>
      <dgm:spPr/>
    </dgm:pt>
    <dgm:pt modelId="{F7F359BF-020A-4D22-86FD-08E0E8928326}" type="pres">
      <dgm:prSet presAssocID="{E590419A-C1F8-4981-B097-6C224A08F880}" presName="rootText1" presStyleLbl="node0" presStyleIdx="0" presStyleCnt="1">
        <dgm:presLayoutVars>
          <dgm:chPref val="3"/>
        </dgm:presLayoutVars>
      </dgm:prSet>
      <dgm:spPr/>
    </dgm:pt>
    <dgm:pt modelId="{141A7CF9-DD87-4827-9E11-AC5ADBB5DC82}" type="pres">
      <dgm:prSet presAssocID="{E590419A-C1F8-4981-B097-6C224A08F880}" presName="rootConnector1" presStyleLbl="node1" presStyleIdx="0" presStyleCnt="0"/>
      <dgm:spPr/>
    </dgm:pt>
    <dgm:pt modelId="{447A475A-D4E0-40C0-A3C6-77853223269F}" type="pres">
      <dgm:prSet presAssocID="{E590419A-C1F8-4981-B097-6C224A08F880}" presName="hierChild2" presStyleCnt="0"/>
      <dgm:spPr/>
    </dgm:pt>
    <dgm:pt modelId="{1236F0EE-C2FB-48B1-994C-BE75521112A7}" type="pres">
      <dgm:prSet presAssocID="{26C39833-CF05-4606-B6B8-35472175E5E4}" presName="Name37" presStyleLbl="parChTrans1D2" presStyleIdx="0" presStyleCnt="3"/>
      <dgm:spPr/>
    </dgm:pt>
    <dgm:pt modelId="{425DBA05-3827-4683-BF2D-48E6BBF1598C}" type="pres">
      <dgm:prSet presAssocID="{B14719C2-2E20-41C9-84B3-E390553C1233}" presName="hierRoot2" presStyleCnt="0">
        <dgm:presLayoutVars>
          <dgm:hierBranch val="init"/>
        </dgm:presLayoutVars>
      </dgm:prSet>
      <dgm:spPr/>
    </dgm:pt>
    <dgm:pt modelId="{0511EFD7-F4CA-4482-8453-D61E4297384A}" type="pres">
      <dgm:prSet presAssocID="{B14719C2-2E20-41C9-84B3-E390553C1233}" presName="rootComposite" presStyleCnt="0"/>
      <dgm:spPr/>
    </dgm:pt>
    <dgm:pt modelId="{04417CCD-8B95-4975-B283-FA8C4ED32DD0}" type="pres">
      <dgm:prSet presAssocID="{B14719C2-2E20-41C9-84B3-E390553C1233}" presName="rootText" presStyleLbl="node2" presStyleIdx="0" presStyleCnt="3">
        <dgm:presLayoutVars>
          <dgm:chPref val="3"/>
        </dgm:presLayoutVars>
      </dgm:prSet>
      <dgm:spPr/>
    </dgm:pt>
    <dgm:pt modelId="{EC461D25-BDCD-408D-8A4D-8DE511C066E7}" type="pres">
      <dgm:prSet presAssocID="{B14719C2-2E20-41C9-84B3-E390553C1233}" presName="rootConnector" presStyleLbl="node2" presStyleIdx="0" presStyleCnt="3"/>
      <dgm:spPr/>
    </dgm:pt>
    <dgm:pt modelId="{D56BCEC2-BD24-4659-8BF1-FA81A27AD66C}" type="pres">
      <dgm:prSet presAssocID="{B14719C2-2E20-41C9-84B3-E390553C1233}" presName="hierChild4" presStyleCnt="0"/>
      <dgm:spPr/>
    </dgm:pt>
    <dgm:pt modelId="{2F60CAA0-1517-4ED8-A361-B6D6352E8BE5}" type="pres">
      <dgm:prSet presAssocID="{ADEDCAE3-2F12-4196-BE44-F07C4B38A296}" presName="Name37" presStyleLbl="parChTrans1D3" presStyleIdx="0" presStyleCnt="9"/>
      <dgm:spPr/>
    </dgm:pt>
    <dgm:pt modelId="{A49FD4C6-5A28-4841-A151-836EFCCC3661}" type="pres">
      <dgm:prSet presAssocID="{EBD47006-0D2E-4E43-8BF1-0BF65AE27ACD}" presName="hierRoot2" presStyleCnt="0">
        <dgm:presLayoutVars>
          <dgm:hierBranch val="init"/>
        </dgm:presLayoutVars>
      </dgm:prSet>
      <dgm:spPr/>
    </dgm:pt>
    <dgm:pt modelId="{D5480269-B103-414F-8F5A-17C8AD9A483C}" type="pres">
      <dgm:prSet presAssocID="{EBD47006-0D2E-4E43-8BF1-0BF65AE27ACD}" presName="rootComposite" presStyleCnt="0"/>
      <dgm:spPr/>
    </dgm:pt>
    <dgm:pt modelId="{405D9F74-42CD-4272-B195-BFA5B586BE0C}" type="pres">
      <dgm:prSet presAssocID="{EBD47006-0D2E-4E43-8BF1-0BF65AE27ACD}" presName="rootText" presStyleLbl="node3" presStyleIdx="0" presStyleCnt="9">
        <dgm:presLayoutVars>
          <dgm:chPref val="3"/>
        </dgm:presLayoutVars>
      </dgm:prSet>
      <dgm:spPr/>
    </dgm:pt>
    <dgm:pt modelId="{24CCC94E-EA3F-4D9C-B819-54177E987CD9}" type="pres">
      <dgm:prSet presAssocID="{EBD47006-0D2E-4E43-8BF1-0BF65AE27ACD}" presName="rootConnector" presStyleLbl="node3" presStyleIdx="0" presStyleCnt="9"/>
      <dgm:spPr/>
    </dgm:pt>
    <dgm:pt modelId="{FDD7A9C0-DBE2-4858-A7CA-7D495603813F}" type="pres">
      <dgm:prSet presAssocID="{EBD47006-0D2E-4E43-8BF1-0BF65AE27ACD}" presName="hierChild4" presStyleCnt="0"/>
      <dgm:spPr/>
    </dgm:pt>
    <dgm:pt modelId="{5829D3A2-E187-4F20-9C0C-B2D0F9D3D104}" type="pres">
      <dgm:prSet presAssocID="{EBD47006-0D2E-4E43-8BF1-0BF65AE27ACD}" presName="hierChild5" presStyleCnt="0"/>
      <dgm:spPr/>
    </dgm:pt>
    <dgm:pt modelId="{843440FC-7DBF-46DF-BFBD-D4909CE7705E}" type="pres">
      <dgm:prSet presAssocID="{390C75F2-D24A-4CC9-8433-D5F77D2599D6}" presName="Name37" presStyleLbl="parChTrans1D3" presStyleIdx="1" presStyleCnt="9"/>
      <dgm:spPr/>
    </dgm:pt>
    <dgm:pt modelId="{302B8A81-F3B4-4069-8CE6-B1D91693240A}" type="pres">
      <dgm:prSet presAssocID="{F326C3D3-0B59-478C-AB34-0FCB8C9B4702}" presName="hierRoot2" presStyleCnt="0">
        <dgm:presLayoutVars>
          <dgm:hierBranch val="init"/>
        </dgm:presLayoutVars>
      </dgm:prSet>
      <dgm:spPr/>
    </dgm:pt>
    <dgm:pt modelId="{3DD1E56D-B34B-410F-A2B5-276287D07A6B}" type="pres">
      <dgm:prSet presAssocID="{F326C3D3-0B59-478C-AB34-0FCB8C9B4702}" presName="rootComposite" presStyleCnt="0"/>
      <dgm:spPr/>
    </dgm:pt>
    <dgm:pt modelId="{2D59428D-1CCC-4370-9AC7-9028A8148BFF}" type="pres">
      <dgm:prSet presAssocID="{F326C3D3-0B59-478C-AB34-0FCB8C9B4702}" presName="rootText" presStyleLbl="node3" presStyleIdx="1" presStyleCnt="9">
        <dgm:presLayoutVars>
          <dgm:chPref val="3"/>
        </dgm:presLayoutVars>
      </dgm:prSet>
      <dgm:spPr/>
    </dgm:pt>
    <dgm:pt modelId="{57223335-4448-4B13-B045-8DB86916F661}" type="pres">
      <dgm:prSet presAssocID="{F326C3D3-0B59-478C-AB34-0FCB8C9B4702}" presName="rootConnector" presStyleLbl="node3" presStyleIdx="1" presStyleCnt="9"/>
      <dgm:spPr/>
    </dgm:pt>
    <dgm:pt modelId="{00659581-FC17-4716-9287-6723746CB46D}" type="pres">
      <dgm:prSet presAssocID="{F326C3D3-0B59-478C-AB34-0FCB8C9B4702}" presName="hierChild4" presStyleCnt="0"/>
      <dgm:spPr/>
    </dgm:pt>
    <dgm:pt modelId="{22997899-7525-4CD0-B3A8-26E2893768FD}" type="pres">
      <dgm:prSet presAssocID="{F326C3D3-0B59-478C-AB34-0FCB8C9B4702}" presName="hierChild5" presStyleCnt="0"/>
      <dgm:spPr/>
    </dgm:pt>
    <dgm:pt modelId="{1C6B7557-CE10-4938-AACA-2F8490287935}" type="pres">
      <dgm:prSet presAssocID="{E6FED207-11C9-4320-A42D-E5DB397E4B5B}" presName="Name37" presStyleLbl="parChTrans1D3" presStyleIdx="2" presStyleCnt="9"/>
      <dgm:spPr/>
    </dgm:pt>
    <dgm:pt modelId="{332953CC-5230-4BED-939A-9768EB296249}" type="pres">
      <dgm:prSet presAssocID="{CFD7BD59-936F-48DD-ABA2-0EF03C7B5715}" presName="hierRoot2" presStyleCnt="0">
        <dgm:presLayoutVars>
          <dgm:hierBranch val="init"/>
        </dgm:presLayoutVars>
      </dgm:prSet>
      <dgm:spPr/>
    </dgm:pt>
    <dgm:pt modelId="{B8C46F4D-A903-49A8-8ECE-DE2FA8129AF9}" type="pres">
      <dgm:prSet presAssocID="{CFD7BD59-936F-48DD-ABA2-0EF03C7B5715}" presName="rootComposite" presStyleCnt="0"/>
      <dgm:spPr/>
    </dgm:pt>
    <dgm:pt modelId="{8F1A2BA9-34CF-4151-B246-D30CB2398885}" type="pres">
      <dgm:prSet presAssocID="{CFD7BD59-936F-48DD-ABA2-0EF03C7B5715}" presName="rootText" presStyleLbl="node3" presStyleIdx="2" presStyleCnt="9">
        <dgm:presLayoutVars>
          <dgm:chPref val="3"/>
        </dgm:presLayoutVars>
      </dgm:prSet>
      <dgm:spPr/>
    </dgm:pt>
    <dgm:pt modelId="{6A30ECFB-A1B9-4B3B-BD37-6226E5F9B9FE}" type="pres">
      <dgm:prSet presAssocID="{CFD7BD59-936F-48DD-ABA2-0EF03C7B5715}" presName="rootConnector" presStyleLbl="node3" presStyleIdx="2" presStyleCnt="9"/>
      <dgm:spPr/>
    </dgm:pt>
    <dgm:pt modelId="{BA702621-A6A9-4F01-B1CC-CC396A08371A}" type="pres">
      <dgm:prSet presAssocID="{CFD7BD59-936F-48DD-ABA2-0EF03C7B5715}" presName="hierChild4" presStyleCnt="0"/>
      <dgm:spPr/>
    </dgm:pt>
    <dgm:pt modelId="{48DE7873-592C-437F-80B9-794D72D38B5E}" type="pres">
      <dgm:prSet presAssocID="{CFD7BD59-936F-48DD-ABA2-0EF03C7B5715}" presName="hierChild5" presStyleCnt="0"/>
      <dgm:spPr/>
    </dgm:pt>
    <dgm:pt modelId="{1731AA55-C885-4F1D-8418-733A3AE9F167}" type="pres">
      <dgm:prSet presAssocID="{B14719C2-2E20-41C9-84B3-E390553C1233}" presName="hierChild5" presStyleCnt="0"/>
      <dgm:spPr/>
    </dgm:pt>
    <dgm:pt modelId="{5284392B-E412-464A-8310-31BF424AF8D3}" type="pres">
      <dgm:prSet presAssocID="{F63955C5-1800-4498-AD9A-78966CF2D6CA}" presName="Name37" presStyleLbl="parChTrans1D2" presStyleIdx="1" presStyleCnt="3"/>
      <dgm:spPr/>
    </dgm:pt>
    <dgm:pt modelId="{CE64811F-2271-4F19-AC8B-41E96213B4AF}" type="pres">
      <dgm:prSet presAssocID="{1881616A-A5BC-4263-BFA8-29E99CE07200}" presName="hierRoot2" presStyleCnt="0">
        <dgm:presLayoutVars>
          <dgm:hierBranch val="init"/>
        </dgm:presLayoutVars>
      </dgm:prSet>
      <dgm:spPr/>
    </dgm:pt>
    <dgm:pt modelId="{F4B20C52-73DE-445A-8E03-E3D5B0089BAB}" type="pres">
      <dgm:prSet presAssocID="{1881616A-A5BC-4263-BFA8-29E99CE07200}" presName="rootComposite" presStyleCnt="0"/>
      <dgm:spPr/>
    </dgm:pt>
    <dgm:pt modelId="{722ACF04-49C8-46D0-92E2-4C7190300D74}" type="pres">
      <dgm:prSet presAssocID="{1881616A-A5BC-4263-BFA8-29E99CE07200}" presName="rootText" presStyleLbl="node2" presStyleIdx="1" presStyleCnt="3">
        <dgm:presLayoutVars>
          <dgm:chPref val="3"/>
        </dgm:presLayoutVars>
      </dgm:prSet>
      <dgm:spPr/>
    </dgm:pt>
    <dgm:pt modelId="{4B38C965-8C91-4A58-83B1-8B21466BA82B}" type="pres">
      <dgm:prSet presAssocID="{1881616A-A5BC-4263-BFA8-29E99CE07200}" presName="rootConnector" presStyleLbl="node2" presStyleIdx="1" presStyleCnt="3"/>
      <dgm:spPr/>
    </dgm:pt>
    <dgm:pt modelId="{F9ADDCC5-04DF-416C-A23F-A925A5D43027}" type="pres">
      <dgm:prSet presAssocID="{1881616A-A5BC-4263-BFA8-29E99CE07200}" presName="hierChild4" presStyleCnt="0"/>
      <dgm:spPr/>
    </dgm:pt>
    <dgm:pt modelId="{B2E8F2CA-4FC5-4011-AC84-CB27C08E00AA}" type="pres">
      <dgm:prSet presAssocID="{EB981DDB-1291-4016-AEB9-2237DC830E6F}" presName="Name37" presStyleLbl="parChTrans1D3" presStyleIdx="3" presStyleCnt="9"/>
      <dgm:spPr/>
    </dgm:pt>
    <dgm:pt modelId="{22C56D0F-B70F-4BAB-9782-BD8A15DD3411}" type="pres">
      <dgm:prSet presAssocID="{1DFB0723-A975-48DE-AE48-B9639CDEC214}" presName="hierRoot2" presStyleCnt="0">
        <dgm:presLayoutVars>
          <dgm:hierBranch val="init"/>
        </dgm:presLayoutVars>
      </dgm:prSet>
      <dgm:spPr/>
    </dgm:pt>
    <dgm:pt modelId="{19033CBB-4512-4253-BB8B-36EE5CA4D49A}" type="pres">
      <dgm:prSet presAssocID="{1DFB0723-A975-48DE-AE48-B9639CDEC214}" presName="rootComposite" presStyleCnt="0"/>
      <dgm:spPr/>
    </dgm:pt>
    <dgm:pt modelId="{992A8F6E-C3CD-4AB0-A6E4-D72521D6DF1D}" type="pres">
      <dgm:prSet presAssocID="{1DFB0723-A975-48DE-AE48-B9639CDEC214}" presName="rootText" presStyleLbl="node3" presStyleIdx="3" presStyleCnt="9">
        <dgm:presLayoutVars>
          <dgm:chPref val="3"/>
        </dgm:presLayoutVars>
      </dgm:prSet>
      <dgm:spPr/>
    </dgm:pt>
    <dgm:pt modelId="{0DFF32E4-1CE9-49FF-9895-5BFF5851CE55}" type="pres">
      <dgm:prSet presAssocID="{1DFB0723-A975-48DE-AE48-B9639CDEC214}" presName="rootConnector" presStyleLbl="node3" presStyleIdx="3" presStyleCnt="9"/>
      <dgm:spPr/>
    </dgm:pt>
    <dgm:pt modelId="{2F0554AF-AD78-4D56-BEF7-B99CAB1A1409}" type="pres">
      <dgm:prSet presAssocID="{1DFB0723-A975-48DE-AE48-B9639CDEC214}" presName="hierChild4" presStyleCnt="0"/>
      <dgm:spPr/>
    </dgm:pt>
    <dgm:pt modelId="{A0689EC6-9886-4952-BE53-6AE4016DEC00}" type="pres">
      <dgm:prSet presAssocID="{1DFB0723-A975-48DE-AE48-B9639CDEC214}" presName="hierChild5" presStyleCnt="0"/>
      <dgm:spPr/>
    </dgm:pt>
    <dgm:pt modelId="{9AD05DEF-48C3-45A3-B19E-3229A2ED11F9}" type="pres">
      <dgm:prSet presAssocID="{D0C0F2A4-6698-4735-8982-74E5B935D927}" presName="Name37" presStyleLbl="parChTrans1D3" presStyleIdx="4" presStyleCnt="9"/>
      <dgm:spPr/>
    </dgm:pt>
    <dgm:pt modelId="{DA853534-CEA9-41CE-AAA5-C39E5F0BFCB7}" type="pres">
      <dgm:prSet presAssocID="{0F62E3A3-9D47-4D0C-8059-7F04F9FACD36}" presName="hierRoot2" presStyleCnt="0">
        <dgm:presLayoutVars>
          <dgm:hierBranch val="init"/>
        </dgm:presLayoutVars>
      </dgm:prSet>
      <dgm:spPr/>
    </dgm:pt>
    <dgm:pt modelId="{6CF4E874-048E-451C-8ED4-43531E99F38E}" type="pres">
      <dgm:prSet presAssocID="{0F62E3A3-9D47-4D0C-8059-7F04F9FACD36}" presName="rootComposite" presStyleCnt="0"/>
      <dgm:spPr/>
    </dgm:pt>
    <dgm:pt modelId="{D3F5D337-D7F7-4317-9132-FDA5680A42C6}" type="pres">
      <dgm:prSet presAssocID="{0F62E3A3-9D47-4D0C-8059-7F04F9FACD36}" presName="rootText" presStyleLbl="node3" presStyleIdx="4" presStyleCnt="9">
        <dgm:presLayoutVars>
          <dgm:chPref val="3"/>
        </dgm:presLayoutVars>
      </dgm:prSet>
      <dgm:spPr/>
    </dgm:pt>
    <dgm:pt modelId="{E8CAB22C-76F4-4989-8951-5FFE5FA42F01}" type="pres">
      <dgm:prSet presAssocID="{0F62E3A3-9D47-4D0C-8059-7F04F9FACD36}" presName="rootConnector" presStyleLbl="node3" presStyleIdx="4" presStyleCnt="9"/>
      <dgm:spPr/>
    </dgm:pt>
    <dgm:pt modelId="{E6617124-7F63-418C-A293-C5BE85E5A5C2}" type="pres">
      <dgm:prSet presAssocID="{0F62E3A3-9D47-4D0C-8059-7F04F9FACD36}" presName="hierChild4" presStyleCnt="0"/>
      <dgm:spPr/>
    </dgm:pt>
    <dgm:pt modelId="{B7C666B7-425D-429F-9C12-F5BF5183CB07}" type="pres">
      <dgm:prSet presAssocID="{0F62E3A3-9D47-4D0C-8059-7F04F9FACD36}" presName="hierChild5" presStyleCnt="0"/>
      <dgm:spPr/>
    </dgm:pt>
    <dgm:pt modelId="{2FABC8CC-5EE3-4C57-B082-AB34A3B2DF8D}" type="pres">
      <dgm:prSet presAssocID="{F76FE6DD-473B-4FAF-9F12-AC794CE50471}" presName="Name37" presStyleLbl="parChTrans1D3" presStyleIdx="5" presStyleCnt="9"/>
      <dgm:spPr/>
    </dgm:pt>
    <dgm:pt modelId="{B93597A1-123D-4E4F-9EBD-6A687F40B06B}" type="pres">
      <dgm:prSet presAssocID="{68F4E8D7-9D92-4703-8338-57D93F65ABC5}" presName="hierRoot2" presStyleCnt="0">
        <dgm:presLayoutVars>
          <dgm:hierBranch val="init"/>
        </dgm:presLayoutVars>
      </dgm:prSet>
      <dgm:spPr/>
    </dgm:pt>
    <dgm:pt modelId="{EFDAB4B9-674D-43DA-BC82-354ADDC0A0AF}" type="pres">
      <dgm:prSet presAssocID="{68F4E8D7-9D92-4703-8338-57D93F65ABC5}" presName="rootComposite" presStyleCnt="0"/>
      <dgm:spPr/>
    </dgm:pt>
    <dgm:pt modelId="{EABE510E-6B3C-4932-BBF7-BE9ABE0B76AF}" type="pres">
      <dgm:prSet presAssocID="{68F4E8D7-9D92-4703-8338-57D93F65ABC5}" presName="rootText" presStyleLbl="node3" presStyleIdx="5" presStyleCnt="9">
        <dgm:presLayoutVars>
          <dgm:chPref val="3"/>
        </dgm:presLayoutVars>
      </dgm:prSet>
      <dgm:spPr/>
    </dgm:pt>
    <dgm:pt modelId="{D76612AD-8125-422F-8AEB-0780F8BF1C64}" type="pres">
      <dgm:prSet presAssocID="{68F4E8D7-9D92-4703-8338-57D93F65ABC5}" presName="rootConnector" presStyleLbl="node3" presStyleIdx="5" presStyleCnt="9"/>
      <dgm:spPr/>
    </dgm:pt>
    <dgm:pt modelId="{1808BEA0-9873-47D5-A3D9-DB8AF140E684}" type="pres">
      <dgm:prSet presAssocID="{68F4E8D7-9D92-4703-8338-57D93F65ABC5}" presName="hierChild4" presStyleCnt="0"/>
      <dgm:spPr/>
    </dgm:pt>
    <dgm:pt modelId="{D9D5693B-5B77-46BF-AD10-8B84D5BC50B5}" type="pres">
      <dgm:prSet presAssocID="{68F4E8D7-9D92-4703-8338-57D93F65ABC5}" presName="hierChild5" presStyleCnt="0"/>
      <dgm:spPr/>
    </dgm:pt>
    <dgm:pt modelId="{8CC6BF7C-822B-4543-9A45-3E79E42EB34D}" type="pres">
      <dgm:prSet presAssocID="{1881616A-A5BC-4263-BFA8-29E99CE07200}" presName="hierChild5" presStyleCnt="0"/>
      <dgm:spPr/>
    </dgm:pt>
    <dgm:pt modelId="{002B162E-6EDD-4AE9-84FF-F9DA519090CD}" type="pres">
      <dgm:prSet presAssocID="{8FBF06A2-CE1E-493A-81F7-A7D9934CEB27}" presName="Name37" presStyleLbl="parChTrans1D2" presStyleIdx="2" presStyleCnt="3"/>
      <dgm:spPr/>
    </dgm:pt>
    <dgm:pt modelId="{62E22A03-573E-4E90-9441-A502BA89837B}" type="pres">
      <dgm:prSet presAssocID="{0281B192-17CF-4855-B0A1-FA21BB7FFD0A}" presName="hierRoot2" presStyleCnt="0">
        <dgm:presLayoutVars>
          <dgm:hierBranch val="init"/>
        </dgm:presLayoutVars>
      </dgm:prSet>
      <dgm:spPr/>
    </dgm:pt>
    <dgm:pt modelId="{C167FA4B-D957-432B-B7A9-CD0D717E500F}" type="pres">
      <dgm:prSet presAssocID="{0281B192-17CF-4855-B0A1-FA21BB7FFD0A}" presName="rootComposite" presStyleCnt="0"/>
      <dgm:spPr/>
    </dgm:pt>
    <dgm:pt modelId="{3607FD5A-DC38-4816-89A7-3871224DE00E}" type="pres">
      <dgm:prSet presAssocID="{0281B192-17CF-4855-B0A1-FA21BB7FFD0A}" presName="rootText" presStyleLbl="node2" presStyleIdx="2" presStyleCnt="3">
        <dgm:presLayoutVars>
          <dgm:chPref val="3"/>
        </dgm:presLayoutVars>
      </dgm:prSet>
      <dgm:spPr/>
    </dgm:pt>
    <dgm:pt modelId="{548AB61F-652E-4427-970F-B90099551DB7}" type="pres">
      <dgm:prSet presAssocID="{0281B192-17CF-4855-B0A1-FA21BB7FFD0A}" presName="rootConnector" presStyleLbl="node2" presStyleIdx="2" presStyleCnt="3"/>
      <dgm:spPr/>
    </dgm:pt>
    <dgm:pt modelId="{82A40F15-C504-4A23-87C2-263642141A7F}" type="pres">
      <dgm:prSet presAssocID="{0281B192-17CF-4855-B0A1-FA21BB7FFD0A}" presName="hierChild4" presStyleCnt="0"/>
      <dgm:spPr/>
    </dgm:pt>
    <dgm:pt modelId="{E2D3E0E7-86B6-4363-BCBF-DE5EB05DFB33}" type="pres">
      <dgm:prSet presAssocID="{B39E41B9-20E1-405B-9B7C-D4A2E4BC5E97}" presName="Name37" presStyleLbl="parChTrans1D3" presStyleIdx="6" presStyleCnt="9"/>
      <dgm:spPr/>
    </dgm:pt>
    <dgm:pt modelId="{A6B226E9-34FA-4550-AD16-F7F6C6ACA081}" type="pres">
      <dgm:prSet presAssocID="{675756AC-8338-4805-BAB2-9034E13E13BF}" presName="hierRoot2" presStyleCnt="0">
        <dgm:presLayoutVars>
          <dgm:hierBranch val="init"/>
        </dgm:presLayoutVars>
      </dgm:prSet>
      <dgm:spPr/>
    </dgm:pt>
    <dgm:pt modelId="{3054AE09-3D6A-462A-B772-F0864DB5F4DF}" type="pres">
      <dgm:prSet presAssocID="{675756AC-8338-4805-BAB2-9034E13E13BF}" presName="rootComposite" presStyleCnt="0"/>
      <dgm:spPr/>
    </dgm:pt>
    <dgm:pt modelId="{66B078A1-D5A6-4E62-B9BF-956F16817C14}" type="pres">
      <dgm:prSet presAssocID="{675756AC-8338-4805-BAB2-9034E13E13BF}" presName="rootText" presStyleLbl="node3" presStyleIdx="6" presStyleCnt="9">
        <dgm:presLayoutVars>
          <dgm:chPref val="3"/>
        </dgm:presLayoutVars>
      </dgm:prSet>
      <dgm:spPr/>
    </dgm:pt>
    <dgm:pt modelId="{BDC8A597-B6F8-4B19-AAAD-BCFBA28B51AC}" type="pres">
      <dgm:prSet presAssocID="{675756AC-8338-4805-BAB2-9034E13E13BF}" presName="rootConnector" presStyleLbl="node3" presStyleIdx="6" presStyleCnt="9"/>
      <dgm:spPr/>
    </dgm:pt>
    <dgm:pt modelId="{0DA7A0F9-DD95-488B-B579-8B2293BA2A88}" type="pres">
      <dgm:prSet presAssocID="{675756AC-8338-4805-BAB2-9034E13E13BF}" presName="hierChild4" presStyleCnt="0"/>
      <dgm:spPr/>
    </dgm:pt>
    <dgm:pt modelId="{6704C6E7-7876-47F7-A6EE-9981760D5FAF}" type="pres">
      <dgm:prSet presAssocID="{675756AC-8338-4805-BAB2-9034E13E13BF}" presName="hierChild5" presStyleCnt="0"/>
      <dgm:spPr/>
    </dgm:pt>
    <dgm:pt modelId="{4F630D47-AAA8-4985-9EDF-E5517F944708}" type="pres">
      <dgm:prSet presAssocID="{A2610BC6-E151-4E2A-9EA4-DE5012B156D4}" presName="Name37" presStyleLbl="parChTrans1D3" presStyleIdx="7" presStyleCnt="9"/>
      <dgm:spPr/>
    </dgm:pt>
    <dgm:pt modelId="{91CA7981-CC27-4914-B877-022165EDEA8E}" type="pres">
      <dgm:prSet presAssocID="{DAFDBC2F-E139-4B4D-B9D5-2FEB215061B3}" presName="hierRoot2" presStyleCnt="0">
        <dgm:presLayoutVars>
          <dgm:hierBranch val="init"/>
        </dgm:presLayoutVars>
      </dgm:prSet>
      <dgm:spPr/>
    </dgm:pt>
    <dgm:pt modelId="{A67FDB6A-EE54-493D-9E6E-DC2D9594AB5E}" type="pres">
      <dgm:prSet presAssocID="{DAFDBC2F-E139-4B4D-B9D5-2FEB215061B3}" presName="rootComposite" presStyleCnt="0"/>
      <dgm:spPr/>
    </dgm:pt>
    <dgm:pt modelId="{5EB235AB-6E70-4F63-BE1F-D3781D91CF22}" type="pres">
      <dgm:prSet presAssocID="{DAFDBC2F-E139-4B4D-B9D5-2FEB215061B3}" presName="rootText" presStyleLbl="node3" presStyleIdx="7" presStyleCnt="9">
        <dgm:presLayoutVars>
          <dgm:chPref val="3"/>
        </dgm:presLayoutVars>
      </dgm:prSet>
      <dgm:spPr/>
    </dgm:pt>
    <dgm:pt modelId="{E1521D15-BE65-4E91-AA12-009C4F641CE8}" type="pres">
      <dgm:prSet presAssocID="{DAFDBC2F-E139-4B4D-B9D5-2FEB215061B3}" presName="rootConnector" presStyleLbl="node3" presStyleIdx="7" presStyleCnt="9"/>
      <dgm:spPr/>
    </dgm:pt>
    <dgm:pt modelId="{7772C79E-B83F-4915-9674-DD367FBF22A3}" type="pres">
      <dgm:prSet presAssocID="{DAFDBC2F-E139-4B4D-B9D5-2FEB215061B3}" presName="hierChild4" presStyleCnt="0"/>
      <dgm:spPr/>
    </dgm:pt>
    <dgm:pt modelId="{D2FC4C7C-1D11-4E96-823F-9CC341BE38B5}" type="pres">
      <dgm:prSet presAssocID="{DAFDBC2F-E139-4B4D-B9D5-2FEB215061B3}" presName="hierChild5" presStyleCnt="0"/>
      <dgm:spPr/>
    </dgm:pt>
    <dgm:pt modelId="{F6B784C9-5731-4870-BD79-D0CCCA1B7DDF}" type="pres">
      <dgm:prSet presAssocID="{8B44F792-D6F0-47DB-A5B1-591BD45DB834}" presName="Name37" presStyleLbl="parChTrans1D3" presStyleIdx="8" presStyleCnt="9"/>
      <dgm:spPr/>
    </dgm:pt>
    <dgm:pt modelId="{639D3907-56EB-4100-9312-D0379E6E7EB0}" type="pres">
      <dgm:prSet presAssocID="{FB2B5F67-8B89-4C26-A47C-246315379492}" presName="hierRoot2" presStyleCnt="0">
        <dgm:presLayoutVars>
          <dgm:hierBranch val="init"/>
        </dgm:presLayoutVars>
      </dgm:prSet>
      <dgm:spPr/>
    </dgm:pt>
    <dgm:pt modelId="{BFDB34B3-59D5-473F-A52C-9460E2F433F8}" type="pres">
      <dgm:prSet presAssocID="{FB2B5F67-8B89-4C26-A47C-246315379492}" presName="rootComposite" presStyleCnt="0"/>
      <dgm:spPr/>
    </dgm:pt>
    <dgm:pt modelId="{D6CF2EA8-8EC6-49C9-A9CB-3CB86CEE3255}" type="pres">
      <dgm:prSet presAssocID="{FB2B5F67-8B89-4C26-A47C-246315379492}" presName="rootText" presStyleLbl="node3" presStyleIdx="8" presStyleCnt="9">
        <dgm:presLayoutVars>
          <dgm:chPref val="3"/>
        </dgm:presLayoutVars>
      </dgm:prSet>
      <dgm:spPr/>
    </dgm:pt>
    <dgm:pt modelId="{45CC9AA8-9014-4A24-911C-CA3FCA9A4F23}" type="pres">
      <dgm:prSet presAssocID="{FB2B5F67-8B89-4C26-A47C-246315379492}" presName="rootConnector" presStyleLbl="node3" presStyleIdx="8" presStyleCnt="9"/>
      <dgm:spPr/>
    </dgm:pt>
    <dgm:pt modelId="{F6BF419E-2435-468D-8BA1-ED9F3FD6FE12}" type="pres">
      <dgm:prSet presAssocID="{FB2B5F67-8B89-4C26-A47C-246315379492}" presName="hierChild4" presStyleCnt="0"/>
      <dgm:spPr/>
    </dgm:pt>
    <dgm:pt modelId="{B997CA68-4D85-4386-B49C-B1905AA3CE60}" type="pres">
      <dgm:prSet presAssocID="{FB2B5F67-8B89-4C26-A47C-246315379492}" presName="hierChild5" presStyleCnt="0"/>
      <dgm:spPr/>
    </dgm:pt>
    <dgm:pt modelId="{7DF1FAC9-9600-4D40-995B-0FA6029B38EC}" type="pres">
      <dgm:prSet presAssocID="{0281B192-17CF-4855-B0A1-FA21BB7FFD0A}" presName="hierChild5" presStyleCnt="0"/>
      <dgm:spPr/>
    </dgm:pt>
    <dgm:pt modelId="{BFF16BA7-CF03-4207-8C2D-9E4ED6CD177C}" type="pres">
      <dgm:prSet presAssocID="{E590419A-C1F8-4981-B097-6C224A08F880}" presName="hierChild3" presStyleCnt="0"/>
      <dgm:spPr/>
    </dgm:pt>
  </dgm:ptLst>
  <dgm:cxnLst>
    <dgm:cxn modelId="{E2E6AA01-4DE6-4FD2-938F-4C50A9BDF8C4}" type="presOf" srcId="{675756AC-8338-4805-BAB2-9034E13E13BF}" destId="{BDC8A597-B6F8-4B19-AAAD-BCFBA28B51AC}" srcOrd="1" destOrd="0" presId="urn:microsoft.com/office/officeart/2005/8/layout/orgChart1"/>
    <dgm:cxn modelId="{D3415B09-A989-4D87-AE76-71FA2E928B12}" srcId="{B14719C2-2E20-41C9-84B3-E390553C1233}" destId="{F326C3D3-0B59-478C-AB34-0FCB8C9B4702}" srcOrd="1" destOrd="0" parTransId="{390C75F2-D24A-4CC9-8433-D5F77D2599D6}" sibTransId="{E8C17444-EC45-4CCA-B08B-AE21A9106C6E}"/>
    <dgm:cxn modelId="{9313C409-D3ED-409C-8F14-C28BFB4108FA}" type="presOf" srcId="{F63955C5-1800-4498-AD9A-78966CF2D6CA}" destId="{5284392B-E412-464A-8310-31BF424AF8D3}" srcOrd="0" destOrd="0" presId="urn:microsoft.com/office/officeart/2005/8/layout/orgChart1"/>
    <dgm:cxn modelId="{C449DD09-CB47-43A6-8AD0-5AC3C04BC089}" type="presOf" srcId="{FB2B5F67-8B89-4C26-A47C-246315379492}" destId="{D6CF2EA8-8EC6-49C9-A9CB-3CB86CEE3255}" srcOrd="0" destOrd="0" presId="urn:microsoft.com/office/officeart/2005/8/layout/orgChart1"/>
    <dgm:cxn modelId="{414F440F-DC9B-4F70-8815-9C72B8DC4CAB}" type="presOf" srcId="{FB2B5F67-8B89-4C26-A47C-246315379492}" destId="{45CC9AA8-9014-4A24-911C-CA3FCA9A4F23}" srcOrd="1" destOrd="0" presId="urn:microsoft.com/office/officeart/2005/8/layout/orgChart1"/>
    <dgm:cxn modelId="{9017F510-1770-4634-9CA8-047B473B3110}" type="presOf" srcId="{8B44F792-D6F0-47DB-A5B1-591BD45DB834}" destId="{F6B784C9-5731-4870-BD79-D0CCCA1B7DDF}" srcOrd="0" destOrd="0" presId="urn:microsoft.com/office/officeart/2005/8/layout/orgChart1"/>
    <dgm:cxn modelId="{6306941A-E5CD-43BE-A4E8-DC7603A9AB1F}" srcId="{0281B192-17CF-4855-B0A1-FA21BB7FFD0A}" destId="{FB2B5F67-8B89-4C26-A47C-246315379492}" srcOrd="2" destOrd="0" parTransId="{8B44F792-D6F0-47DB-A5B1-591BD45DB834}" sibTransId="{A3FEB2C0-9270-4C37-9860-78E6A2E40350}"/>
    <dgm:cxn modelId="{4BC34920-0302-4620-A089-B5A5ADFBA00D}" type="presOf" srcId="{1881616A-A5BC-4263-BFA8-29E99CE07200}" destId="{722ACF04-49C8-46D0-92E2-4C7190300D74}" srcOrd="0" destOrd="0" presId="urn:microsoft.com/office/officeart/2005/8/layout/orgChart1"/>
    <dgm:cxn modelId="{62351024-F17D-42AF-A4EF-C9286C513BBE}" srcId="{1881616A-A5BC-4263-BFA8-29E99CE07200}" destId="{0F62E3A3-9D47-4D0C-8059-7F04F9FACD36}" srcOrd="1" destOrd="0" parTransId="{D0C0F2A4-6698-4735-8982-74E5B935D927}" sibTransId="{B124CAD9-F019-4CAA-BAA2-027C07FA84DB}"/>
    <dgm:cxn modelId="{4D51722C-4CDE-470C-B375-D8D55CC7B2FB}" type="presOf" srcId="{DAFDBC2F-E139-4B4D-B9D5-2FEB215061B3}" destId="{E1521D15-BE65-4E91-AA12-009C4F641CE8}" srcOrd="1" destOrd="0" presId="urn:microsoft.com/office/officeart/2005/8/layout/orgChart1"/>
    <dgm:cxn modelId="{F3A28730-B6B8-4CD4-8DAB-1E40CF868DD7}" type="presOf" srcId="{0281B192-17CF-4855-B0A1-FA21BB7FFD0A}" destId="{3607FD5A-DC38-4816-89A7-3871224DE00E}" srcOrd="0" destOrd="0" presId="urn:microsoft.com/office/officeart/2005/8/layout/orgChart1"/>
    <dgm:cxn modelId="{61DACE31-A0DA-42A7-BB14-C8B86E38A3F7}" srcId="{0281B192-17CF-4855-B0A1-FA21BB7FFD0A}" destId="{DAFDBC2F-E139-4B4D-B9D5-2FEB215061B3}" srcOrd="1" destOrd="0" parTransId="{A2610BC6-E151-4E2A-9EA4-DE5012B156D4}" sibTransId="{796F752D-9F51-4006-9C99-87AA61C04720}"/>
    <dgm:cxn modelId="{AD9DFA36-847D-4654-91F9-7A62E9B3A219}" type="presOf" srcId="{F326C3D3-0B59-478C-AB34-0FCB8C9B4702}" destId="{57223335-4448-4B13-B045-8DB86916F661}" srcOrd="1" destOrd="0" presId="urn:microsoft.com/office/officeart/2005/8/layout/orgChart1"/>
    <dgm:cxn modelId="{FB981661-A5C2-4479-B819-8A735A4A2136}" type="presOf" srcId="{D630D426-3FD6-4CD9-91FA-F4323C6F99D2}" destId="{A7447D1D-9D59-447B-8FF0-574E0BAB36A1}" srcOrd="0" destOrd="0" presId="urn:microsoft.com/office/officeart/2005/8/layout/orgChart1"/>
    <dgm:cxn modelId="{60400242-F76E-449C-AFD3-CB49E751A631}" srcId="{B14719C2-2E20-41C9-84B3-E390553C1233}" destId="{CFD7BD59-936F-48DD-ABA2-0EF03C7B5715}" srcOrd="2" destOrd="0" parTransId="{E6FED207-11C9-4320-A42D-E5DB397E4B5B}" sibTransId="{5A394BB0-7119-40B2-8CEB-3346AF8A4248}"/>
    <dgm:cxn modelId="{C37AAD43-498C-419C-AC23-02F1A6AE1CE7}" type="presOf" srcId="{B14719C2-2E20-41C9-84B3-E390553C1233}" destId="{04417CCD-8B95-4975-B283-FA8C4ED32DD0}" srcOrd="0" destOrd="0" presId="urn:microsoft.com/office/officeart/2005/8/layout/orgChart1"/>
    <dgm:cxn modelId="{276C6344-1296-461F-AC35-994CFFBB0D3F}" srcId="{D630D426-3FD6-4CD9-91FA-F4323C6F99D2}" destId="{E590419A-C1F8-4981-B097-6C224A08F880}" srcOrd="0" destOrd="0" parTransId="{EF23458A-9EE2-464E-8A4D-F3D4A855E514}" sibTransId="{D5C755A0-5AFF-457E-8379-0A96D8DC17AE}"/>
    <dgm:cxn modelId="{B6044E45-117D-48C6-8676-B9970294193E}" type="presOf" srcId="{DAFDBC2F-E139-4B4D-B9D5-2FEB215061B3}" destId="{5EB235AB-6E70-4F63-BE1F-D3781D91CF22}" srcOrd="0" destOrd="0" presId="urn:microsoft.com/office/officeart/2005/8/layout/orgChart1"/>
    <dgm:cxn modelId="{C57E2246-DBA9-4876-ABF8-72866215F533}" type="presOf" srcId="{8FBF06A2-CE1E-493A-81F7-A7D9934CEB27}" destId="{002B162E-6EDD-4AE9-84FF-F9DA519090CD}" srcOrd="0" destOrd="0" presId="urn:microsoft.com/office/officeart/2005/8/layout/orgChart1"/>
    <dgm:cxn modelId="{E3439366-319F-4919-A6B0-133742DC511D}" type="presOf" srcId="{E590419A-C1F8-4981-B097-6C224A08F880}" destId="{141A7CF9-DD87-4827-9E11-AC5ADBB5DC82}" srcOrd="1" destOrd="0" presId="urn:microsoft.com/office/officeart/2005/8/layout/orgChart1"/>
    <dgm:cxn modelId="{ACE52069-3F61-45C9-924D-85A773595940}" type="presOf" srcId="{1DFB0723-A975-48DE-AE48-B9639CDEC214}" destId="{0DFF32E4-1CE9-49FF-9895-5BFF5851CE55}" srcOrd="1" destOrd="0" presId="urn:microsoft.com/office/officeart/2005/8/layout/orgChart1"/>
    <dgm:cxn modelId="{2DB7884B-CC2D-4427-910A-397FE2A91741}" type="presOf" srcId="{0F62E3A3-9D47-4D0C-8059-7F04F9FACD36}" destId="{D3F5D337-D7F7-4317-9132-FDA5680A42C6}" srcOrd="0" destOrd="0" presId="urn:microsoft.com/office/officeart/2005/8/layout/orgChart1"/>
    <dgm:cxn modelId="{9D0EF64E-26B6-4997-B79A-473EAC754D4A}" srcId="{1881616A-A5BC-4263-BFA8-29E99CE07200}" destId="{1DFB0723-A975-48DE-AE48-B9639CDEC214}" srcOrd="0" destOrd="0" parTransId="{EB981DDB-1291-4016-AEB9-2237DC830E6F}" sibTransId="{B7888898-446D-40F0-9946-2C5A782BEED7}"/>
    <dgm:cxn modelId="{7C4D0851-1E9F-44AF-B86F-2648ACAAC54D}" srcId="{B14719C2-2E20-41C9-84B3-E390553C1233}" destId="{EBD47006-0D2E-4E43-8BF1-0BF65AE27ACD}" srcOrd="0" destOrd="0" parTransId="{ADEDCAE3-2F12-4196-BE44-F07C4B38A296}" sibTransId="{15A3B3F5-937E-430F-BE4F-594DF93BD080}"/>
    <dgm:cxn modelId="{5BEC1375-9F27-4F3D-B60E-3EA8E8962360}" srcId="{E590419A-C1F8-4981-B097-6C224A08F880}" destId="{1881616A-A5BC-4263-BFA8-29E99CE07200}" srcOrd="1" destOrd="0" parTransId="{F63955C5-1800-4498-AD9A-78966CF2D6CA}" sibTransId="{682FCB14-1BD5-4F2F-930E-A49BE624C4F7}"/>
    <dgm:cxn modelId="{272C5E57-9614-4EB3-86B5-864D95AA26E1}" type="presOf" srcId="{EBD47006-0D2E-4E43-8BF1-0BF65AE27ACD}" destId="{24CCC94E-EA3F-4D9C-B819-54177E987CD9}" srcOrd="1" destOrd="0" presId="urn:microsoft.com/office/officeart/2005/8/layout/orgChart1"/>
    <dgm:cxn modelId="{11EC067D-780E-4452-A6AB-AE85E2B7ADA6}" srcId="{1881616A-A5BC-4263-BFA8-29E99CE07200}" destId="{68F4E8D7-9D92-4703-8338-57D93F65ABC5}" srcOrd="2" destOrd="0" parTransId="{F76FE6DD-473B-4FAF-9F12-AC794CE50471}" sibTransId="{1EFE4D02-DCF8-4335-B366-49742D51B477}"/>
    <dgm:cxn modelId="{96571884-1449-4BBE-AABB-45F8214C40BA}" type="presOf" srcId="{68F4E8D7-9D92-4703-8338-57D93F65ABC5}" destId="{D76612AD-8125-422F-8AEB-0780F8BF1C64}" srcOrd="1" destOrd="0" presId="urn:microsoft.com/office/officeart/2005/8/layout/orgChart1"/>
    <dgm:cxn modelId="{2E599286-9239-40BE-B403-416BC5615ABE}" type="presOf" srcId="{26C39833-CF05-4606-B6B8-35472175E5E4}" destId="{1236F0EE-C2FB-48B1-994C-BE75521112A7}" srcOrd="0" destOrd="0" presId="urn:microsoft.com/office/officeart/2005/8/layout/orgChart1"/>
    <dgm:cxn modelId="{CCFA4E9F-5B16-409B-90C3-F1F3536E9EAF}" type="presOf" srcId="{390C75F2-D24A-4CC9-8433-D5F77D2599D6}" destId="{843440FC-7DBF-46DF-BFBD-D4909CE7705E}" srcOrd="0" destOrd="0" presId="urn:microsoft.com/office/officeart/2005/8/layout/orgChart1"/>
    <dgm:cxn modelId="{1315919F-2B63-421E-B1EB-080952A8E164}" type="presOf" srcId="{0F62E3A3-9D47-4D0C-8059-7F04F9FACD36}" destId="{E8CAB22C-76F4-4989-8951-5FFE5FA42F01}" srcOrd="1" destOrd="0" presId="urn:microsoft.com/office/officeart/2005/8/layout/orgChart1"/>
    <dgm:cxn modelId="{52C1FEA1-ADB6-4601-B010-2F2606CE82DF}" type="presOf" srcId="{B39E41B9-20E1-405B-9B7C-D4A2E4BC5E97}" destId="{E2D3E0E7-86B6-4363-BCBF-DE5EB05DFB33}" srcOrd="0" destOrd="0" presId="urn:microsoft.com/office/officeart/2005/8/layout/orgChart1"/>
    <dgm:cxn modelId="{B2000BA2-3E50-4C66-BA8A-B492A29BAA6C}" type="presOf" srcId="{D0C0F2A4-6698-4735-8982-74E5B935D927}" destId="{9AD05DEF-48C3-45A3-B19E-3229A2ED11F9}" srcOrd="0" destOrd="0" presId="urn:microsoft.com/office/officeart/2005/8/layout/orgChart1"/>
    <dgm:cxn modelId="{3C5B82AF-8E4B-45B4-BF7E-58F1D0FBE8E5}" type="presOf" srcId="{1DFB0723-A975-48DE-AE48-B9639CDEC214}" destId="{992A8F6E-C3CD-4AB0-A6E4-D72521D6DF1D}" srcOrd="0" destOrd="0" presId="urn:microsoft.com/office/officeart/2005/8/layout/orgChart1"/>
    <dgm:cxn modelId="{6D907AB4-026A-4757-917A-6CF66DC0CEB3}" type="presOf" srcId="{F326C3D3-0B59-478C-AB34-0FCB8C9B4702}" destId="{2D59428D-1CCC-4370-9AC7-9028A8148BFF}" srcOrd="0" destOrd="0" presId="urn:microsoft.com/office/officeart/2005/8/layout/orgChart1"/>
    <dgm:cxn modelId="{99038CB8-CA32-4807-94AE-8B83A8220A32}" type="presOf" srcId="{ADEDCAE3-2F12-4196-BE44-F07C4B38A296}" destId="{2F60CAA0-1517-4ED8-A361-B6D6352E8BE5}" srcOrd="0" destOrd="0" presId="urn:microsoft.com/office/officeart/2005/8/layout/orgChart1"/>
    <dgm:cxn modelId="{82A947B9-D249-42BC-84FB-015BCF57EBC6}" srcId="{E590419A-C1F8-4981-B097-6C224A08F880}" destId="{B14719C2-2E20-41C9-84B3-E390553C1233}" srcOrd="0" destOrd="0" parTransId="{26C39833-CF05-4606-B6B8-35472175E5E4}" sibTransId="{930297C7-7DCB-49C4-BB42-429E4A5756FE}"/>
    <dgm:cxn modelId="{F637FFBE-A9C4-451E-AA32-7D851AF3E778}" type="presOf" srcId="{EB981DDB-1291-4016-AEB9-2237DC830E6F}" destId="{B2E8F2CA-4FC5-4011-AC84-CB27C08E00AA}" srcOrd="0" destOrd="0" presId="urn:microsoft.com/office/officeart/2005/8/layout/orgChart1"/>
    <dgm:cxn modelId="{48567AD0-35D5-4EE9-91C4-CD4838397CDF}" type="presOf" srcId="{E6FED207-11C9-4320-A42D-E5DB397E4B5B}" destId="{1C6B7557-CE10-4938-AACA-2F8490287935}" srcOrd="0" destOrd="0" presId="urn:microsoft.com/office/officeart/2005/8/layout/orgChart1"/>
    <dgm:cxn modelId="{1BC2F2D4-3FDC-4E7D-B151-ACAC0B550F82}" type="presOf" srcId="{B14719C2-2E20-41C9-84B3-E390553C1233}" destId="{EC461D25-BDCD-408D-8A4D-8DE511C066E7}" srcOrd="1" destOrd="0" presId="urn:microsoft.com/office/officeart/2005/8/layout/orgChart1"/>
    <dgm:cxn modelId="{8604B4D6-A40C-4F97-AC64-FD57844FE7BE}" type="presOf" srcId="{0281B192-17CF-4855-B0A1-FA21BB7FFD0A}" destId="{548AB61F-652E-4427-970F-B90099551DB7}" srcOrd="1" destOrd="0" presId="urn:microsoft.com/office/officeart/2005/8/layout/orgChart1"/>
    <dgm:cxn modelId="{2B93B4DD-8F81-498C-8FEE-F9D03CD46296}" type="presOf" srcId="{CFD7BD59-936F-48DD-ABA2-0EF03C7B5715}" destId="{8F1A2BA9-34CF-4151-B246-D30CB2398885}" srcOrd="0" destOrd="0" presId="urn:microsoft.com/office/officeart/2005/8/layout/orgChart1"/>
    <dgm:cxn modelId="{AEF2D0DD-24F7-4DD1-9BC9-17E39881A44C}" srcId="{E590419A-C1F8-4981-B097-6C224A08F880}" destId="{0281B192-17CF-4855-B0A1-FA21BB7FFD0A}" srcOrd="2" destOrd="0" parTransId="{8FBF06A2-CE1E-493A-81F7-A7D9934CEB27}" sibTransId="{75B5557E-AD39-4FDA-8339-78F74307387B}"/>
    <dgm:cxn modelId="{A72BDAE0-669F-4A6E-8336-C94962E25508}" type="presOf" srcId="{68F4E8D7-9D92-4703-8338-57D93F65ABC5}" destId="{EABE510E-6B3C-4932-BBF7-BE9ABE0B76AF}" srcOrd="0" destOrd="0" presId="urn:microsoft.com/office/officeart/2005/8/layout/orgChart1"/>
    <dgm:cxn modelId="{AF46B7E2-A7E7-4A4E-8DA2-56E0493D14FA}" type="presOf" srcId="{E590419A-C1F8-4981-B097-6C224A08F880}" destId="{F7F359BF-020A-4D22-86FD-08E0E8928326}" srcOrd="0" destOrd="0" presId="urn:microsoft.com/office/officeart/2005/8/layout/orgChart1"/>
    <dgm:cxn modelId="{DBC3B0E6-DB4A-4B42-AE33-B2A7AF67D50C}" type="presOf" srcId="{675756AC-8338-4805-BAB2-9034E13E13BF}" destId="{66B078A1-D5A6-4E62-B9BF-956F16817C14}" srcOrd="0" destOrd="0" presId="urn:microsoft.com/office/officeart/2005/8/layout/orgChart1"/>
    <dgm:cxn modelId="{3416EDE8-4BF5-4A31-A3AB-444050746EC8}" type="presOf" srcId="{CFD7BD59-936F-48DD-ABA2-0EF03C7B5715}" destId="{6A30ECFB-A1B9-4B3B-BD37-6226E5F9B9FE}" srcOrd="1" destOrd="0" presId="urn:microsoft.com/office/officeart/2005/8/layout/orgChart1"/>
    <dgm:cxn modelId="{274AF1E9-D8BE-40E3-83BC-2DB9B891470E}" type="presOf" srcId="{A2610BC6-E151-4E2A-9EA4-DE5012B156D4}" destId="{4F630D47-AAA8-4985-9EDF-E5517F944708}" srcOrd="0" destOrd="0" presId="urn:microsoft.com/office/officeart/2005/8/layout/orgChart1"/>
    <dgm:cxn modelId="{C9D550EA-C560-4F4E-AD63-AEDFCD94A3D3}" srcId="{0281B192-17CF-4855-B0A1-FA21BB7FFD0A}" destId="{675756AC-8338-4805-BAB2-9034E13E13BF}" srcOrd="0" destOrd="0" parTransId="{B39E41B9-20E1-405B-9B7C-D4A2E4BC5E97}" sibTransId="{5031196F-94CC-47B7-AE14-AED7900AF543}"/>
    <dgm:cxn modelId="{FD10C4F1-17D3-4754-9ABD-031B1E7848C9}" type="presOf" srcId="{F76FE6DD-473B-4FAF-9F12-AC794CE50471}" destId="{2FABC8CC-5EE3-4C57-B082-AB34A3B2DF8D}" srcOrd="0" destOrd="0" presId="urn:microsoft.com/office/officeart/2005/8/layout/orgChart1"/>
    <dgm:cxn modelId="{50EA5AF6-30A5-4F60-BE41-B90B48E0A8E5}" type="presOf" srcId="{1881616A-A5BC-4263-BFA8-29E99CE07200}" destId="{4B38C965-8C91-4A58-83B1-8B21466BA82B}" srcOrd="1" destOrd="0" presId="urn:microsoft.com/office/officeart/2005/8/layout/orgChart1"/>
    <dgm:cxn modelId="{4AFC6DFB-185A-4754-B07A-F3242C14D2CB}" type="presOf" srcId="{EBD47006-0D2E-4E43-8BF1-0BF65AE27ACD}" destId="{405D9F74-42CD-4272-B195-BFA5B586BE0C}" srcOrd="0" destOrd="0" presId="urn:microsoft.com/office/officeart/2005/8/layout/orgChart1"/>
    <dgm:cxn modelId="{1EF23E0A-6220-4DB5-8030-ECC66B208C5C}" type="presParOf" srcId="{A7447D1D-9D59-447B-8FF0-574E0BAB36A1}" destId="{38D3C276-FF6C-4042-9483-5DEDA0E3F3B5}" srcOrd="0" destOrd="0" presId="urn:microsoft.com/office/officeart/2005/8/layout/orgChart1"/>
    <dgm:cxn modelId="{5E0D8D01-F11D-41A8-ABA6-9C25256C74EE}" type="presParOf" srcId="{38D3C276-FF6C-4042-9483-5DEDA0E3F3B5}" destId="{2CEEC69A-EBC4-4F8C-9F14-3CBA2CD6C571}" srcOrd="0" destOrd="0" presId="urn:microsoft.com/office/officeart/2005/8/layout/orgChart1"/>
    <dgm:cxn modelId="{0820D70A-B736-41E7-BCB7-54C47B82B8E9}" type="presParOf" srcId="{2CEEC69A-EBC4-4F8C-9F14-3CBA2CD6C571}" destId="{F7F359BF-020A-4D22-86FD-08E0E8928326}" srcOrd="0" destOrd="0" presId="urn:microsoft.com/office/officeart/2005/8/layout/orgChart1"/>
    <dgm:cxn modelId="{4AA1BB7E-964D-4BDD-8C7D-F8EA3446C2FC}" type="presParOf" srcId="{2CEEC69A-EBC4-4F8C-9F14-3CBA2CD6C571}" destId="{141A7CF9-DD87-4827-9E11-AC5ADBB5DC82}" srcOrd="1" destOrd="0" presId="urn:microsoft.com/office/officeart/2005/8/layout/orgChart1"/>
    <dgm:cxn modelId="{AD174A31-9C2B-4541-B421-DD738A767DF5}" type="presParOf" srcId="{38D3C276-FF6C-4042-9483-5DEDA0E3F3B5}" destId="{447A475A-D4E0-40C0-A3C6-77853223269F}" srcOrd="1" destOrd="0" presId="urn:microsoft.com/office/officeart/2005/8/layout/orgChart1"/>
    <dgm:cxn modelId="{E68101BE-F65B-446C-9D7F-317EC0F2B412}" type="presParOf" srcId="{447A475A-D4E0-40C0-A3C6-77853223269F}" destId="{1236F0EE-C2FB-48B1-994C-BE75521112A7}" srcOrd="0" destOrd="0" presId="urn:microsoft.com/office/officeart/2005/8/layout/orgChart1"/>
    <dgm:cxn modelId="{14901343-9242-4705-87C4-12101A06E1C5}" type="presParOf" srcId="{447A475A-D4E0-40C0-A3C6-77853223269F}" destId="{425DBA05-3827-4683-BF2D-48E6BBF1598C}" srcOrd="1" destOrd="0" presId="urn:microsoft.com/office/officeart/2005/8/layout/orgChart1"/>
    <dgm:cxn modelId="{5C3A60EE-AD0B-475A-9B9B-BC2753711975}" type="presParOf" srcId="{425DBA05-3827-4683-BF2D-48E6BBF1598C}" destId="{0511EFD7-F4CA-4482-8453-D61E4297384A}" srcOrd="0" destOrd="0" presId="urn:microsoft.com/office/officeart/2005/8/layout/orgChart1"/>
    <dgm:cxn modelId="{27836854-0F42-4AFD-A569-351FAEA125F5}" type="presParOf" srcId="{0511EFD7-F4CA-4482-8453-D61E4297384A}" destId="{04417CCD-8B95-4975-B283-FA8C4ED32DD0}" srcOrd="0" destOrd="0" presId="urn:microsoft.com/office/officeart/2005/8/layout/orgChart1"/>
    <dgm:cxn modelId="{22FBDCE4-4694-4401-AB74-E66DB0860CDA}" type="presParOf" srcId="{0511EFD7-F4CA-4482-8453-D61E4297384A}" destId="{EC461D25-BDCD-408D-8A4D-8DE511C066E7}" srcOrd="1" destOrd="0" presId="urn:microsoft.com/office/officeart/2005/8/layout/orgChart1"/>
    <dgm:cxn modelId="{627E3888-1CF0-45D8-9E67-DCD063A03D58}" type="presParOf" srcId="{425DBA05-3827-4683-BF2D-48E6BBF1598C}" destId="{D56BCEC2-BD24-4659-8BF1-FA81A27AD66C}" srcOrd="1" destOrd="0" presId="urn:microsoft.com/office/officeart/2005/8/layout/orgChart1"/>
    <dgm:cxn modelId="{2E79D4E7-ED16-40A4-89E5-A40723FD076F}" type="presParOf" srcId="{D56BCEC2-BD24-4659-8BF1-FA81A27AD66C}" destId="{2F60CAA0-1517-4ED8-A361-B6D6352E8BE5}" srcOrd="0" destOrd="0" presId="urn:microsoft.com/office/officeart/2005/8/layout/orgChart1"/>
    <dgm:cxn modelId="{A583640F-A8AC-492F-8D35-77315042D20C}" type="presParOf" srcId="{D56BCEC2-BD24-4659-8BF1-FA81A27AD66C}" destId="{A49FD4C6-5A28-4841-A151-836EFCCC3661}" srcOrd="1" destOrd="0" presId="urn:microsoft.com/office/officeart/2005/8/layout/orgChart1"/>
    <dgm:cxn modelId="{577D1231-CD66-4E3C-8A89-28951553CDB9}" type="presParOf" srcId="{A49FD4C6-5A28-4841-A151-836EFCCC3661}" destId="{D5480269-B103-414F-8F5A-17C8AD9A483C}" srcOrd="0" destOrd="0" presId="urn:microsoft.com/office/officeart/2005/8/layout/orgChart1"/>
    <dgm:cxn modelId="{44BF89A8-057D-4DF5-9D90-0AD656526B7B}" type="presParOf" srcId="{D5480269-B103-414F-8F5A-17C8AD9A483C}" destId="{405D9F74-42CD-4272-B195-BFA5B586BE0C}" srcOrd="0" destOrd="0" presId="urn:microsoft.com/office/officeart/2005/8/layout/orgChart1"/>
    <dgm:cxn modelId="{51B17664-64A4-42A8-BEFC-9A15345E22DB}" type="presParOf" srcId="{D5480269-B103-414F-8F5A-17C8AD9A483C}" destId="{24CCC94E-EA3F-4D9C-B819-54177E987CD9}" srcOrd="1" destOrd="0" presId="urn:microsoft.com/office/officeart/2005/8/layout/orgChart1"/>
    <dgm:cxn modelId="{D7191B79-4AF3-43E1-9FA2-783EB7C0D76D}" type="presParOf" srcId="{A49FD4C6-5A28-4841-A151-836EFCCC3661}" destId="{FDD7A9C0-DBE2-4858-A7CA-7D495603813F}" srcOrd="1" destOrd="0" presId="urn:microsoft.com/office/officeart/2005/8/layout/orgChart1"/>
    <dgm:cxn modelId="{E6817192-7A0D-4143-B881-078F07CB59B3}" type="presParOf" srcId="{A49FD4C6-5A28-4841-A151-836EFCCC3661}" destId="{5829D3A2-E187-4F20-9C0C-B2D0F9D3D104}" srcOrd="2" destOrd="0" presId="urn:microsoft.com/office/officeart/2005/8/layout/orgChart1"/>
    <dgm:cxn modelId="{EA904FA4-6775-47F8-B04C-A418F7A0C8FC}" type="presParOf" srcId="{D56BCEC2-BD24-4659-8BF1-FA81A27AD66C}" destId="{843440FC-7DBF-46DF-BFBD-D4909CE7705E}" srcOrd="2" destOrd="0" presId="urn:microsoft.com/office/officeart/2005/8/layout/orgChart1"/>
    <dgm:cxn modelId="{C6AE08A6-7ECB-4C34-8E23-CA4429D0191F}" type="presParOf" srcId="{D56BCEC2-BD24-4659-8BF1-FA81A27AD66C}" destId="{302B8A81-F3B4-4069-8CE6-B1D91693240A}" srcOrd="3" destOrd="0" presId="urn:microsoft.com/office/officeart/2005/8/layout/orgChart1"/>
    <dgm:cxn modelId="{77BD7179-0FDF-4686-B572-D22C76A99169}" type="presParOf" srcId="{302B8A81-F3B4-4069-8CE6-B1D91693240A}" destId="{3DD1E56D-B34B-410F-A2B5-276287D07A6B}" srcOrd="0" destOrd="0" presId="urn:microsoft.com/office/officeart/2005/8/layout/orgChart1"/>
    <dgm:cxn modelId="{25B453E9-B32C-471B-935F-D608F8ED8254}" type="presParOf" srcId="{3DD1E56D-B34B-410F-A2B5-276287D07A6B}" destId="{2D59428D-1CCC-4370-9AC7-9028A8148BFF}" srcOrd="0" destOrd="0" presId="urn:microsoft.com/office/officeart/2005/8/layout/orgChart1"/>
    <dgm:cxn modelId="{35F2600C-8755-4C85-8AA8-C8167A7A83FF}" type="presParOf" srcId="{3DD1E56D-B34B-410F-A2B5-276287D07A6B}" destId="{57223335-4448-4B13-B045-8DB86916F661}" srcOrd="1" destOrd="0" presId="urn:microsoft.com/office/officeart/2005/8/layout/orgChart1"/>
    <dgm:cxn modelId="{A991487B-1EE5-4412-BAD4-5A506B8390CD}" type="presParOf" srcId="{302B8A81-F3B4-4069-8CE6-B1D91693240A}" destId="{00659581-FC17-4716-9287-6723746CB46D}" srcOrd="1" destOrd="0" presId="urn:microsoft.com/office/officeart/2005/8/layout/orgChart1"/>
    <dgm:cxn modelId="{FBC00888-C309-47B2-BB65-7D6F72F80CCD}" type="presParOf" srcId="{302B8A81-F3B4-4069-8CE6-B1D91693240A}" destId="{22997899-7525-4CD0-B3A8-26E2893768FD}" srcOrd="2" destOrd="0" presId="urn:microsoft.com/office/officeart/2005/8/layout/orgChart1"/>
    <dgm:cxn modelId="{1B2E103A-D08B-4E74-BD44-729DF485C222}" type="presParOf" srcId="{D56BCEC2-BD24-4659-8BF1-FA81A27AD66C}" destId="{1C6B7557-CE10-4938-AACA-2F8490287935}" srcOrd="4" destOrd="0" presId="urn:microsoft.com/office/officeart/2005/8/layout/orgChart1"/>
    <dgm:cxn modelId="{B1DD0A64-1A95-43A0-8ADA-F6DBA393459D}" type="presParOf" srcId="{D56BCEC2-BD24-4659-8BF1-FA81A27AD66C}" destId="{332953CC-5230-4BED-939A-9768EB296249}" srcOrd="5" destOrd="0" presId="urn:microsoft.com/office/officeart/2005/8/layout/orgChart1"/>
    <dgm:cxn modelId="{176E7DD2-207A-4859-8AF4-6BC753966E3C}" type="presParOf" srcId="{332953CC-5230-4BED-939A-9768EB296249}" destId="{B8C46F4D-A903-49A8-8ECE-DE2FA8129AF9}" srcOrd="0" destOrd="0" presId="urn:microsoft.com/office/officeart/2005/8/layout/orgChart1"/>
    <dgm:cxn modelId="{7FB51897-DCE4-459E-AFA3-8516B693905B}" type="presParOf" srcId="{B8C46F4D-A903-49A8-8ECE-DE2FA8129AF9}" destId="{8F1A2BA9-34CF-4151-B246-D30CB2398885}" srcOrd="0" destOrd="0" presId="urn:microsoft.com/office/officeart/2005/8/layout/orgChart1"/>
    <dgm:cxn modelId="{9F14BC2B-BD1E-42BE-A1DE-234A98BA842D}" type="presParOf" srcId="{B8C46F4D-A903-49A8-8ECE-DE2FA8129AF9}" destId="{6A30ECFB-A1B9-4B3B-BD37-6226E5F9B9FE}" srcOrd="1" destOrd="0" presId="urn:microsoft.com/office/officeart/2005/8/layout/orgChart1"/>
    <dgm:cxn modelId="{9BDEA5D2-5CBD-4C60-8FA1-DA02E1C1791A}" type="presParOf" srcId="{332953CC-5230-4BED-939A-9768EB296249}" destId="{BA702621-A6A9-4F01-B1CC-CC396A08371A}" srcOrd="1" destOrd="0" presId="urn:microsoft.com/office/officeart/2005/8/layout/orgChart1"/>
    <dgm:cxn modelId="{93F69681-B55C-4A25-A27E-CF20E75BD336}" type="presParOf" srcId="{332953CC-5230-4BED-939A-9768EB296249}" destId="{48DE7873-592C-437F-80B9-794D72D38B5E}" srcOrd="2" destOrd="0" presId="urn:microsoft.com/office/officeart/2005/8/layout/orgChart1"/>
    <dgm:cxn modelId="{4AA06CF1-B09B-4BFD-A6C1-C2F77AA93456}" type="presParOf" srcId="{425DBA05-3827-4683-BF2D-48E6BBF1598C}" destId="{1731AA55-C885-4F1D-8418-733A3AE9F167}" srcOrd="2" destOrd="0" presId="urn:microsoft.com/office/officeart/2005/8/layout/orgChart1"/>
    <dgm:cxn modelId="{CC65B295-2D92-4059-B974-67606AB468AD}" type="presParOf" srcId="{447A475A-D4E0-40C0-A3C6-77853223269F}" destId="{5284392B-E412-464A-8310-31BF424AF8D3}" srcOrd="2" destOrd="0" presId="urn:microsoft.com/office/officeart/2005/8/layout/orgChart1"/>
    <dgm:cxn modelId="{E48CFD26-9C54-4E68-8F13-501C3CC2012C}" type="presParOf" srcId="{447A475A-D4E0-40C0-A3C6-77853223269F}" destId="{CE64811F-2271-4F19-AC8B-41E96213B4AF}" srcOrd="3" destOrd="0" presId="urn:microsoft.com/office/officeart/2005/8/layout/orgChart1"/>
    <dgm:cxn modelId="{352F2739-F587-48F2-9FE1-016BA973167B}" type="presParOf" srcId="{CE64811F-2271-4F19-AC8B-41E96213B4AF}" destId="{F4B20C52-73DE-445A-8E03-E3D5B0089BAB}" srcOrd="0" destOrd="0" presId="urn:microsoft.com/office/officeart/2005/8/layout/orgChart1"/>
    <dgm:cxn modelId="{C25D6A4A-8E36-42EE-8350-4EC10D308F64}" type="presParOf" srcId="{F4B20C52-73DE-445A-8E03-E3D5B0089BAB}" destId="{722ACF04-49C8-46D0-92E2-4C7190300D74}" srcOrd="0" destOrd="0" presId="urn:microsoft.com/office/officeart/2005/8/layout/orgChart1"/>
    <dgm:cxn modelId="{D94153D0-753A-4F32-886E-8B22CBC285E4}" type="presParOf" srcId="{F4B20C52-73DE-445A-8E03-E3D5B0089BAB}" destId="{4B38C965-8C91-4A58-83B1-8B21466BA82B}" srcOrd="1" destOrd="0" presId="urn:microsoft.com/office/officeart/2005/8/layout/orgChart1"/>
    <dgm:cxn modelId="{B1CD6913-29AF-47B9-BFE7-7F1B3CB1ABB3}" type="presParOf" srcId="{CE64811F-2271-4F19-AC8B-41E96213B4AF}" destId="{F9ADDCC5-04DF-416C-A23F-A925A5D43027}" srcOrd="1" destOrd="0" presId="urn:microsoft.com/office/officeart/2005/8/layout/orgChart1"/>
    <dgm:cxn modelId="{AC453BBD-648F-46F0-B839-AF449B27C65C}" type="presParOf" srcId="{F9ADDCC5-04DF-416C-A23F-A925A5D43027}" destId="{B2E8F2CA-4FC5-4011-AC84-CB27C08E00AA}" srcOrd="0" destOrd="0" presId="urn:microsoft.com/office/officeart/2005/8/layout/orgChart1"/>
    <dgm:cxn modelId="{C50B2D25-4678-46CA-9C48-F135FB2D2E49}" type="presParOf" srcId="{F9ADDCC5-04DF-416C-A23F-A925A5D43027}" destId="{22C56D0F-B70F-4BAB-9782-BD8A15DD3411}" srcOrd="1" destOrd="0" presId="urn:microsoft.com/office/officeart/2005/8/layout/orgChart1"/>
    <dgm:cxn modelId="{FD613385-68E8-4505-9DE9-0E87ADD923CF}" type="presParOf" srcId="{22C56D0F-B70F-4BAB-9782-BD8A15DD3411}" destId="{19033CBB-4512-4253-BB8B-36EE5CA4D49A}" srcOrd="0" destOrd="0" presId="urn:microsoft.com/office/officeart/2005/8/layout/orgChart1"/>
    <dgm:cxn modelId="{063490FB-85AF-4C29-B226-925E2E24805A}" type="presParOf" srcId="{19033CBB-4512-4253-BB8B-36EE5CA4D49A}" destId="{992A8F6E-C3CD-4AB0-A6E4-D72521D6DF1D}" srcOrd="0" destOrd="0" presId="urn:microsoft.com/office/officeart/2005/8/layout/orgChart1"/>
    <dgm:cxn modelId="{9969DB50-E5C4-48FB-8C5D-A2FA56E467CE}" type="presParOf" srcId="{19033CBB-4512-4253-BB8B-36EE5CA4D49A}" destId="{0DFF32E4-1CE9-49FF-9895-5BFF5851CE55}" srcOrd="1" destOrd="0" presId="urn:microsoft.com/office/officeart/2005/8/layout/orgChart1"/>
    <dgm:cxn modelId="{E6290A1C-F3D9-435A-97F9-3FC78D633BEE}" type="presParOf" srcId="{22C56D0F-B70F-4BAB-9782-BD8A15DD3411}" destId="{2F0554AF-AD78-4D56-BEF7-B99CAB1A1409}" srcOrd="1" destOrd="0" presId="urn:microsoft.com/office/officeart/2005/8/layout/orgChart1"/>
    <dgm:cxn modelId="{14F23C70-6FEB-40E9-96DC-75CD079B4F93}" type="presParOf" srcId="{22C56D0F-B70F-4BAB-9782-BD8A15DD3411}" destId="{A0689EC6-9886-4952-BE53-6AE4016DEC00}" srcOrd="2" destOrd="0" presId="urn:microsoft.com/office/officeart/2005/8/layout/orgChart1"/>
    <dgm:cxn modelId="{FA57617A-2283-420D-B7B5-D9D35AA75E72}" type="presParOf" srcId="{F9ADDCC5-04DF-416C-A23F-A925A5D43027}" destId="{9AD05DEF-48C3-45A3-B19E-3229A2ED11F9}" srcOrd="2" destOrd="0" presId="urn:microsoft.com/office/officeart/2005/8/layout/orgChart1"/>
    <dgm:cxn modelId="{3851A3B4-5C39-417D-9295-A82FD5D22034}" type="presParOf" srcId="{F9ADDCC5-04DF-416C-A23F-A925A5D43027}" destId="{DA853534-CEA9-41CE-AAA5-C39E5F0BFCB7}" srcOrd="3" destOrd="0" presId="urn:microsoft.com/office/officeart/2005/8/layout/orgChart1"/>
    <dgm:cxn modelId="{8874087E-8826-49F1-8E6B-13ADF907F251}" type="presParOf" srcId="{DA853534-CEA9-41CE-AAA5-C39E5F0BFCB7}" destId="{6CF4E874-048E-451C-8ED4-43531E99F38E}" srcOrd="0" destOrd="0" presId="urn:microsoft.com/office/officeart/2005/8/layout/orgChart1"/>
    <dgm:cxn modelId="{A63485F4-C882-4CDC-A36A-120DFF3C5ECF}" type="presParOf" srcId="{6CF4E874-048E-451C-8ED4-43531E99F38E}" destId="{D3F5D337-D7F7-4317-9132-FDA5680A42C6}" srcOrd="0" destOrd="0" presId="urn:microsoft.com/office/officeart/2005/8/layout/orgChart1"/>
    <dgm:cxn modelId="{54674CBB-A6D1-4A8F-8166-05C1205C7C9E}" type="presParOf" srcId="{6CF4E874-048E-451C-8ED4-43531E99F38E}" destId="{E8CAB22C-76F4-4989-8951-5FFE5FA42F01}" srcOrd="1" destOrd="0" presId="urn:microsoft.com/office/officeart/2005/8/layout/orgChart1"/>
    <dgm:cxn modelId="{2A1750A9-F415-4B1A-B468-F893C222DF8D}" type="presParOf" srcId="{DA853534-CEA9-41CE-AAA5-C39E5F0BFCB7}" destId="{E6617124-7F63-418C-A293-C5BE85E5A5C2}" srcOrd="1" destOrd="0" presId="urn:microsoft.com/office/officeart/2005/8/layout/orgChart1"/>
    <dgm:cxn modelId="{5C2DE015-52EB-4803-B230-EA7664098B60}" type="presParOf" srcId="{DA853534-CEA9-41CE-AAA5-C39E5F0BFCB7}" destId="{B7C666B7-425D-429F-9C12-F5BF5183CB07}" srcOrd="2" destOrd="0" presId="urn:microsoft.com/office/officeart/2005/8/layout/orgChart1"/>
    <dgm:cxn modelId="{3F045D92-D232-4578-941E-A558B1F50E96}" type="presParOf" srcId="{F9ADDCC5-04DF-416C-A23F-A925A5D43027}" destId="{2FABC8CC-5EE3-4C57-B082-AB34A3B2DF8D}" srcOrd="4" destOrd="0" presId="urn:microsoft.com/office/officeart/2005/8/layout/orgChart1"/>
    <dgm:cxn modelId="{24E3357B-B2D1-4540-8817-78B164DBD800}" type="presParOf" srcId="{F9ADDCC5-04DF-416C-A23F-A925A5D43027}" destId="{B93597A1-123D-4E4F-9EBD-6A687F40B06B}" srcOrd="5" destOrd="0" presId="urn:microsoft.com/office/officeart/2005/8/layout/orgChart1"/>
    <dgm:cxn modelId="{B1CB6F12-06F6-4182-9C8E-C715FD21F1CD}" type="presParOf" srcId="{B93597A1-123D-4E4F-9EBD-6A687F40B06B}" destId="{EFDAB4B9-674D-43DA-BC82-354ADDC0A0AF}" srcOrd="0" destOrd="0" presId="urn:microsoft.com/office/officeart/2005/8/layout/orgChart1"/>
    <dgm:cxn modelId="{AD0D0D52-5D99-4D45-9D70-03F9303406F7}" type="presParOf" srcId="{EFDAB4B9-674D-43DA-BC82-354ADDC0A0AF}" destId="{EABE510E-6B3C-4932-BBF7-BE9ABE0B76AF}" srcOrd="0" destOrd="0" presId="urn:microsoft.com/office/officeart/2005/8/layout/orgChart1"/>
    <dgm:cxn modelId="{B6990F5F-08C1-476B-A7F7-FDE2FAF01ABA}" type="presParOf" srcId="{EFDAB4B9-674D-43DA-BC82-354ADDC0A0AF}" destId="{D76612AD-8125-422F-8AEB-0780F8BF1C64}" srcOrd="1" destOrd="0" presId="urn:microsoft.com/office/officeart/2005/8/layout/orgChart1"/>
    <dgm:cxn modelId="{71DBC591-2056-483D-89F8-02E2B27EAD68}" type="presParOf" srcId="{B93597A1-123D-4E4F-9EBD-6A687F40B06B}" destId="{1808BEA0-9873-47D5-A3D9-DB8AF140E684}" srcOrd="1" destOrd="0" presId="urn:microsoft.com/office/officeart/2005/8/layout/orgChart1"/>
    <dgm:cxn modelId="{0978FC7A-843C-4983-B4A2-92E4CDB2838C}" type="presParOf" srcId="{B93597A1-123D-4E4F-9EBD-6A687F40B06B}" destId="{D9D5693B-5B77-46BF-AD10-8B84D5BC50B5}" srcOrd="2" destOrd="0" presId="urn:microsoft.com/office/officeart/2005/8/layout/orgChart1"/>
    <dgm:cxn modelId="{2D858726-5495-42F8-BDAC-6BBE12D7B463}" type="presParOf" srcId="{CE64811F-2271-4F19-AC8B-41E96213B4AF}" destId="{8CC6BF7C-822B-4543-9A45-3E79E42EB34D}" srcOrd="2" destOrd="0" presId="urn:microsoft.com/office/officeart/2005/8/layout/orgChart1"/>
    <dgm:cxn modelId="{98824110-65BC-4F33-97A7-87DB23E4DD4E}" type="presParOf" srcId="{447A475A-D4E0-40C0-A3C6-77853223269F}" destId="{002B162E-6EDD-4AE9-84FF-F9DA519090CD}" srcOrd="4" destOrd="0" presId="urn:microsoft.com/office/officeart/2005/8/layout/orgChart1"/>
    <dgm:cxn modelId="{5D608940-042A-4E8C-8BA4-DCD39AD03457}" type="presParOf" srcId="{447A475A-D4E0-40C0-A3C6-77853223269F}" destId="{62E22A03-573E-4E90-9441-A502BA89837B}" srcOrd="5" destOrd="0" presId="urn:microsoft.com/office/officeart/2005/8/layout/orgChart1"/>
    <dgm:cxn modelId="{E0F9DCF8-F30F-426C-B26B-1A53C7984EAB}" type="presParOf" srcId="{62E22A03-573E-4E90-9441-A502BA89837B}" destId="{C167FA4B-D957-432B-B7A9-CD0D717E500F}" srcOrd="0" destOrd="0" presId="urn:microsoft.com/office/officeart/2005/8/layout/orgChart1"/>
    <dgm:cxn modelId="{72497D94-12EB-4163-A522-7262EF05B989}" type="presParOf" srcId="{C167FA4B-D957-432B-B7A9-CD0D717E500F}" destId="{3607FD5A-DC38-4816-89A7-3871224DE00E}" srcOrd="0" destOrd="0" presId="urn:microsoft.com/office/officeart/2005/8/layout/orgChart1"/>
    <dgm:cxn modelId="{8AC3EEBF-DC48-41AE-8AD6-8D430316EABB}" type="presParOf" srcId="{C167FA4B-D957-432B-B7A9-CD0D717E500F}" destId="{548AB61F-652E-4427-970F-B90099551DB7}" srcOrd="1" destOrd="0" presId="urn:microsoft.com/office/officeart/2005/8/layout/orgChart1"/>
    <dgm:cxn modelId="{9FD14096-6281-4CBC-BDEA-55CE4D7A1778}" type="presParOf" srcId="{62E22A03-573E-4E90-9441-A502BA89837B}" destId="{82A40F15-C504-4A23-87C2-263642141A7F}" srcOrd="1" destOrd="0" presId="urn:microsoft.com/office/officeart/2005/8/layout/orgChart1"/>
    <dgm:cxn modelId="{DF8AA4C8-A8CD-4BCA-8C70-BB36C773995D}" type="presParOf" srcId="{82A40F15-C504-4A23-87C2-263642141A7F}" destId="{E2D3E0E7-86B6-4363-BCBF-DE5EB05DFB33}" srcOrd="0" destOrd="0" presId="urn:microsoft.com/office/officeart/2005/8/layout/orgChart1"/>
    <dgm:cxn modelId="{792AE1F0-6F7D-4A36-B563-63C419EB60D9}" type="presParOf" srcId="{82A40F15-C504-4A23-87C2-263642141A7F}" destId="{A6B226E9-34FA-4550-AD16-F7F6C6ACA081}" srcOrd="1" destOrd="0" presId="urn:microsoft.com/office/officeart/2005/8/layout/orgChart1"/>
    <dgm:cxn modelId="{2D28FDFE-6ECD-499A-A30F-9C24019B6558}" type="presParOf" srcId="{A6B226E9-34FA-4550-AD16-F7F6C6ACA081}" destId="{3054AE09-3D6A-462A-B772-F0864DB5F4DF}" srcOrd="0" destOrd="0" presId="urn:microsoft.com/office/officeart/2005/8/layout/orgChart1"/>
    <dgm:cxn modelId="{5A8A736D-3B09-4FE3-B3B1-90BC5867DC52}" type="presParOf" srcId="{3054AE09-3D6A-462A-B772-F0864DB5F4DF}" destId="{66B078A1-D5A6-4E62-B9BF-956F16817C14}" srcOrd="0" destOrd="0" presId="urn:microsoft.com/office/officeart/2005/8/layout/orgChart1"/>
    <dgm:cxn modelId="{F820FD46-DB79-4C62-985D-68886D31CE08}" type="presParOf" srcId="{3054AE09-3D6A-462A-B772-F0864DB5F4DF}" destId="{BDC8A597-B6F8-4B19-AAAD-BCFBA28B51AC}" srcOrd="1" destOrd="0" presId="urn:microsoft.com/office/officeart/2005/8/layout/orgChart1"/>
    <dgm:cxn modelId="{6FE7A761-5D88-4E82-8100-A5C90B0B5D6C}" type="presParOf" srcId="{A6B226E9-34FA-4550-AD16-F7F6C6ACA081}" destId="{0DA7A0F9-DD95-488B-B579-8B2293BA2A88}" srcOrd="1" destOrd="0" presId="urn:microsoft.com/office/officeart/2005/8/layout/orgChart1"/>
    <dgm:cxn modelId="{C3C864B3-006B-490D-ADFB-EBBB17C83277}" type="presParOf" srcId="{A6B226E9-34FA-4550-AD16-F7F6C6ACA081}" destId="{6704C6E7-7876-47F7-A6EE-9981760D5FAF}" srcOrd="2" destOrd="0" presId="urn:microsoft.com/office/officeart/2005/8/layout/orgChart1"/>
    <dgm:cxn modelId="{4824B35B-2ED7-4741-B8CF-CA5FABE2DB49}" type="presParOf" srcId="{82A40F15-C504-4A23-87C2-263642141A7F}" destId="{4F630D47-AAA8-4985-9EDF-E5517F944708}" srcOrd="2" destOrd="0" presId="urn:microsoft.com/office/officeart/2005/8/layout/orgChart1"/>
    <dgm:cxn modelId="{610664DC-CDDB-47C0-B262-F2A2D9240995}" type="presParOf" srcId="{82A40F15-C504-4A23-87C2-263642141A7F}" destId="{91CA7981-CC27-4914-B877-022165EDEA8E}" srcOrd="3" destOrd="0" presId="urn:microsoft.com/office/officeart/2005/8/layout/orgChart1"/>
    <dgm:cxn modelId="{32C1B140-8127-46FB-960A-A10732CF8106}" type="presParOf" srcId="{91CA7981-CC27-4914-B877-022165EDEA8E}" destId="{A67FDB6A-EE54-493D-9E6E-DC2D9594AB5E}" srcOrd="0" destOrd="0" presId="urn:microsoft.com/office/officeart/2005/8/layout/orgChart1"/>
    <dgm:cxn modelId="{B3547278-A912-4D76-9440-DE2A8FF52AC0}" type="presParOf" srcId="{A67FDB6A-EE54-493D-9E6E-DC2D9594AB5E}" destId="{5EB235AB-6E70-4F63-BE1F-D3781D91CF22}" srcOrd="0" destOrd="0" presId="urn:microsoft.com/office/officeart/2005/8/layout/orgChart1"/>
    <dgm:cxn modelId="{70A94F50-A2D3-4297-B361-71415BAEDDC6}" type="presParOf" srcId="{A67FDB6A-EE54-493D-9E6E-DC2D9594AB5E}" destId="{E1521D15-BE65-4E91-AA12-009C4F641CE8}" srcOrd="1" destOrd="0" presId="urn:microsoft.com/office/officeart/2005/8/layout/orgChart1"/>
    <dgm:cxn modelId="{486B179C-10A5-45B0-8246-EFA8117A04F0}" type="presParOf" srcId="{91CA7981-CC27-4914-B877-022165EDEA8E}" destId="{7772C79E-B83F-4915-9674-DD367FBF22A3}" srcOrd="1" destOrd="0" presId="urn:microsoft.com/office/officeart/2005/8/layout/orgChart1"/>
    <dgm:cxn modelId="{120A6EF6-6C21-4C31-800A-ED6B714D2B98}" type="presParOf" srcId="{91CA7981-CC27-4914-B877-022165EDEA8E}" destId="{D2FC4C7C-1D11-4E96-823F-9CC341BE38B5}" srcOrd="2" destOrd="0" presId="urn:microsoft.com/office/officeart/2005/8/layout/orgChart1"/>
    <dgm:cxn modelId="{1199CABB-E37B-495E-8715-9E28F9CA16C6}" type="presParOf" srcId="{82A40F15-C504-4A23-87C2-263642141A7F}" destId="{F6B784C9-5731-4870-BD79-D0CCCA1B7DDF}" srcOrd="4" destOrd="0" presId="urn:microsoft.com/office/officeart/2005/8/layout/orgChart1"/>
    <dgm:cxn modelId="{B7947A7F-6D7A-4DC5-9671-7E50AFFF26C6}" type="presParOf" srcId="{82A40F15-C504-4A23-87C2-263642141A7F}" destId="{639D3907-56EB-4100-9312-D0379E6E7EB0}" srcOrd="5" destOrd="0" presId="urn:microsoft.com/office/officeart/2005/8/layout/orgChart1"/>
    <dgm:cxn modelId="{30E81BFB-F3FD-4C55-BF60-B7C75DAC1CFB}" type="presParOf" srcId="{639D3907-56EB-4100-9312-D0379E6E7EB0}" destId="{BFDB34B3-59D5-473F-A52C-9460E2F433F8}" srcOrd="0" destOrd="0" presId="urn:microsoft.com/office/officeart/2005/8/layout/orgChart1"/>
    <dgm:cxn modelId="{8802149D-36E2-4458-87F7-EA996B943720}" type="presParOf" srcId="{BFDB34B3-59D5-473F-A52C-9460E2F433F8}" destId="{D6CF2EA8-8EC6-49C9-A9CB-3CB86CEE3255}" srcOrd="0" destOrd="0" presId="urn:microsoft.com/office/officeart/2005/8/layout/orgChart1"/>
    <dgm:cxn modelId="{37003ACB-9C83-4400-9992-D2830FCD05D1}" type="presParOf" srcId="{BFDB34B3-59D5-473F-A52C-9460E2F433F8}" destId="{45CC9AA8-9014-4A24-911C-CA3FCA9A4F23}" srcOrd="1" destOrd="0" presId="urn:microsoft.com/office/officeart/2005/8/layout/orgChart1"/>
    <dgm:cxn modelId="{4820653F-E86B-4DCD-ACF8-F15BD72A8095}" type="presParOf" srcId="{639D3907-56EB-4100-9312-D0379E6E7EB0}" destId="{F6BF419E-2435-468D-8BA1-ED9F3FD6FE12}" srcOrd="1" destOrd="0" presId="urn:microsoft.com/office/officeart/2005/8/layout/orgChart1"/>
    <dgm:cxn modelId="{12857EA0-5ECC-4AE3-8DDA-708E548E8232}" type="presParOf" srcId="{639D3907-56EB-4100-9312-D0379E6E7EB0}" destId="{B997CA68-4D85-4386-B49C-B1905AA3CE60}" srcOrd="2" destOrd="0" presId="urn:microsoft.com/office/officeart/2005/8/layout/orgChart1"/>
    <dgm:cxn modelId="{2E6A750F-3B0F-466C-ACCF-06BC0EA25FB0}" type="presParOf" srcId="{62E22A03-573E-4E90-9441-A502BA89837B}" destId="{7DF1FAC9-9600-4D40-995B-0FA6029B38EC}" srcOrd="2" destOrd="0" presId="urn:microsoft.com/office/officeart/2005/8/layout/orgChart1"/>
    <dgm:cxn modelId="{F4FB140A-7CAE-4658-9B4E-AA666881EFB0}" type="presParOf" srcId="{38D3C276-FF6C-4042-9483-5DEDA0E3F3B5}" destId="{BFF16BA7-CF03-4207-8C2D-9E4ED6CD177C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550A585-88B7-4D3E-B65D-F1DD72B62EF7}" type="doc">
      <dgm:prSet loTypeId="urn:microsoft.com/office/officeart/2005/8/layout/orgChart1" loCatId="hierarchy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pt-BR"/>
        </a:p>
      </dgm:t>
    </dgm:pt>
    <dgm:pt modelId="{68A0BCF3-9638-4EA0-B013-114AAA44ABD8}">
      <dgm:prSet phldrT="[Texto]" custT="1"/>
      <dgm:spPr/>
      <dgm:t>
        <a:bodyPr/>
        <a:lstStyle/>
        <a:p>
          <a:pPr algn="ctr"/>
          <a:r>
            <a:rPr lang="pt-BR" sz="1100"/>
            <a:t>Fabricação e montagem</a:t>
          </a:r>
        </a:p>
      </dgm:t>
    </dgm:pt>
    <dgm:pt modelId="{A346BFB8-E5E4-45CC-B430-B083F2A01DBC}" type="parTrans" cxnId="{F69C8359-DFCC-45D1-BD13-BA8DB828A4DD}">
      <dgm:prSet/>
      <dgm:spPr/>
      <dgm:t>
        <a:bodyPr/>
        <a:lstStyle/>
        <a:p>
          <a:pPr algn="ctr"/>
          <a:endParaRPr lang="pt-BR" sz="1100"/>
        </a:p>
      </dgm:t>
    </dgm:pt>
    <dgm:pt modelId="{577535E9-25F9-4459-895E-5132D5B53153}" type="sibTrans" cxnId="{F69C8359-DFCC-45D1-BD13-BA8DB828A4DD}">
      <dgm:prSet/>
      <dgm:spPr/>
      <dgm:t>
        <a:bodyPr/>
        <a:lstStyle/>
        <a:p>
          <a:pPr algn="ctr"/>
          <a:endParaRPr lang="pt-BR" sz="1100"/>
        </a:p>
      </dgm:t>
    </dgm:pt>
    <dgm:pt modelId="{4BCE77AB-BC59-46A6-80A3-CF4754814F96}">
      <dgm:prSet phldrT="[Texto]" custT="1"/>
      <dgm:spPr/>
      <dgm:t>
        <a:bodyPr/>
        <a:lstStyle/>
        <a:p>
          <a:pPr algn="ctr"/>
          <a:r>
            <a:rPr lang="pt-BR" sz="1100"/>
            <a:t>Montagem da estrutura</a:t>
          </a:r>
        </a:p>
      </dgm:t>
    </dgm:pt>
    <dgm:pt modelId="{36530447-2582-40A6-84CC-D82978250B09}" type="parTrans" cxnId="{0B6AF47B-3A88-4A92-A4D0-1C3CC39D6CDF}">
      <dgm:prSet custT="1"/>
      <dgm:spPr/>
      <dgm:t>
        <a:bodyPr/>
        <a:lstStyle/>
        <a:p>
          <a:pPr algn="ctr"/>
          <a:endParaRPr lang="pt-BR" sz="1100"/>
        </a:p>
      </dgm:t>
    </dgm:pt>
    <dgm:pt modelId="{A043DF16-91EC-4C66-BA6E-DA8330543516}" type="sibTrans" cxnId="{0B6AF47B-3A88-4A92-A4D0-1C3CC39D6CDF}">
      <dgm:prSet/>
      <dgm:spPr/>
      <dgm:t>
        <a:bodyPr/>
        <a:lstStyle/>
        <a:p>
          <a:pPr algn="ctr"/>
          <a:endParaRPr lang="pt-BR" sz="1100"/>
        </a:p>
      </dgm:t>
    </dgm:pt>
    <dgm:pt modelId="{9E0412B1-532E-47A4-9814-4734940E0C33}">
      <dgm:prSet phldrT="[Texto]" custT="1"/>
      <dgm:spPr/>
      <dgm:t>
        <a:bodyPr/>
        <a:lstStyle/>
        <a:p>
          <a:pPr algn="ctr"/>
          <a:r>
            <a:rPr lang="pt-BR" sz="1100"/>
            <a:t>Montagem da parte elétrica e eletrônica</a:t>
          </a:r>
        </a:p>
      </dgm:t>
    </dgm:pt>
    <dgm:pt modelId="{4554D17E-9876-495D-8FDD-3315967CDAF7}" type="parTrans" cxnId="{BAB6C6CB-1202-4AD2-96C2-D5F79F0C68E9}">
      <dgm:prSet custT="1"/>
      <dgm:spPr/>
      <dgm:t>
        <a:bodyPr/>
        <a:lstStyle/>
        <a:p>
          <a:pPr algn="ctr"/>
          <a:endParaRPr lang="pt-BR" sz="1100"/>
        </a:p>
      </dgm:t>
    </dgm:pt>
    <dgm:pt modelId="{A5978C5C-1CEC-404C-A7D1-6D1C08E1011D}" type="sibTrans" cxnId="{BAB6C6CB-1202-4AD2-96C2-D5F79F0C68E9}">
      <dgm:prSet/>
      <dgm:spPr/>
      <dgm:t>
        <a:bodyPr/>
        <a:lstStyle/>
        <a:p>
          <a:pPr algn="ctr"/>
          <a:endParaRPr lang="pt-BR" sz="1100"/>
        </a:p>
      </dgm:t>
    </dgm:pt>
    <dgm:pt modelId="{F652D3A9-EE8E-491C-9507-0541FA502A93}">
      <dgm:prSet phldrT="[Texto]" custT="1"/>
      <dgm:spPr/>
      <dgm:t>
        <a:bodyPr/>
        <a:lstStyle/>
        <a:p>
          <a:pPr algn="ctr"/>
          <a:r>
            <a:rPr lang="pt-BR" sz="1100"/>
            <a:t>Plástico refletivo</a:t>
          </a:r>
        </a:p>
      </dgm:t>
    </dgm:pt>
    <dgm:pt modelId="{182E2C06-AA87-4BA3-A51A-3415A8485098}" type="parTrans" cxnId="{094926C6-3328-4505-BF2F-245A166341F9}">
      <dgm:prSet custT="1"/>
      <dgm:spPr/>
      <dgm:t>
        <a:bodyPr/>
        <a:lstStyle/>
        <a:p>
          <a:pPr algn="ctr"/>
          <a:endParaRPr lang="pt-BR" sz="1100"/>
        </a:p>
      </dgm:t>
    </dgm:pt>
    <dgm:pt modelId="{39D03BC3-8673-4CD9-993F-856E71D3007F}" type="sibTrans" cxnId="{094926C6-3328-4505-BF2F-245A166341F9}">
      <dgm:prSet/>
      <dgm:spPr/>
      <dgm:t>
        <a:bodyPr/>
        <a:lstStyle/>
        <a:p>
          <a:pPr algn="ctr"/>
          <a:endParaRPr lang="pt-BR" sz="1100"/>
        </a:p>
      </dgm:t>
    </dgm:pt>
    <dgm:pt modelId="{8D411D07-ADF1-4ACA-BCDD-3B18FF32F84F}">
      <dgm:prSet phldrT="[Texto]" custT="1"/>
      <dgm:spPr/>
      <dgm:t>
        <a:bodyPr/>
        <a:lstStyle/>
        <a:p>
          <a:pPr algn="ctr"/>
          <a:r>
            <a:rPr lang="pt-BR" sz="1100"/>
            <a:t>Fabricação / Simulação</a:t>
          </a:r>
        </a:p>
      </dgm:t>
    </dgm:pt>
    <dgm:pt modelId="{968DD29D-A1AA-4416-9A7D-6F891CB5117B}" type="parTrans" cxnId="{810580A0-11E7-40C8-B521-A76920DFD3A4}">
      <dgm:prSet custT="1"/>
      <dgm:spPr/>
      <dgm:t>
        <a:bodyPr/>
        <a:lstStyle/>
        <a:p>
          <a:pPr algn="ctr"/>
          <a:endParaRPr lang="pt-BR" sz="1100"/>
        </a:p>
      </dgm:t>
    </dgm:pt>
    <dgm:pt modelId="{A83754B7-04D7-4D87-9391-ACD1F6F5882A}" type="sibTrans" cxnId="{810580A0-11E7-40C8-B521-A76920DFD3A4}">
      <dgm:prSet/>
      <dgm:spPr/>
      <dgm:t>
        <a:bodyPr/>
        <a:lstStyle/>
        <a:p>
          <a:pPr algn="ctr"/>
          <a:endParaRPr lang="pt-BR" sz="1100"/>
        </a:p>
      </dgm:t>
    </dgm:pt>
    <dgm:pt modelId="{4FA13F5C-6741-41BD-9C2E-4D2FB6D4084D}">
      <dgm:prSet phldrT="[Texto]" custT="1"/>
      <dgm:spPr/>
      <dgm:t>
        <a:bodyPr/>
        <a:lstStyle/>
        <a:p>
          <a:pPr algn="ctr"/>
          <a:r>
            <a:rPr lang="pt-BR" sz="1100"/>
            <a:t>Montagem</a:t>
          </a:r>
        </a:p>
      </dgm:t>
    </dgm:pt>
    <dgm:pt modelId="{A20B5F2F-139C-4187-B979-4F435AB6EA64}" type="parTrans" cxnId="{15B92B0E-6665-42BC-A1FB-10325660163B}">
      <dgm:prSet custT="1"/>
      <dgm:spPr/>
      <dgm:t>
        <a:bodyPr/>
        <a:lstStyle/>
        <a:p>
          <a:pPr algn="ctr"/>
          <a:endParaRPr lang="pt-BR" sz="1100"/>
        </a:p>
      </dgm:t>
    </dgm:pt>
    <dgm:pt modelId="{53EE4D08-2F41-43B8-A88B-F3A190EEFE13}" type="sibTrans" cxnId="{15B92B0E-6665-42BC-A1FB-10325660163B}">
      <dgm:prSet/>
      <dgm:spPr/>
      <dgm:t>
        <a:bodyPr/>
        <a:lstStyle/>
        <a:p>
          <a:pPr algn="ctr"/>
          <a:endParaRPr lang="pt-BR" sz="1100"/>
        </a:p>
      </dgm:t>
    </dgm:pt>
    <dgm:pt modelId="{4061A5DD-6916-4BAF-ADEE-C075C8564E01}">
      <dgm:prSet phldrT="[Texto]" custT="1"/>
      <dgm:spPr/>
      <dgm:t>
        <a:bodyPr/>
        <a:lstStyle/>
        <a:p>
          <a:pPr algn="ctr"/>
          <a:r>
            <a:rPr lang="pt-BR" sz="1100"/>
            <a:t>Simulação dos componentes no Tinkercad</a:t>
          </a:r>
        </a:p>
      </dgm:t>
    </dgm:pt>
    <dgm:pt modelId="{74EB3077-04B0-40DE-B4E9-BFBEB7DAD19B}" type="parTrans" cxnId="{A9455336-CA8F-47D3-B914-43A5904FEE56}">
      <dgm:prSet custT="1"/>
      <dgm:spPr/>
      <dgm:t>
        <a:bodyPr/>
        <a:lstStyle/>
        <a:p>
          <a:pPr algn="ctr"/>
          <a:endParaRPr lang="pt-BR" sz="1100"/>
        </a:p>
      </dgm:t>
    </dgm:pt>
    <dgm:pt modelId="{83A5898E-A0EE-4726-835C-EF5EF90A53E4}" type="sibTrans" cxnId="{A9455336-CA8F-47D3-B914-43A5904FEE56}">
      <dgm:prSet/>
      <dgm:spPr/>
      <dgm:t>
        <a:bodyPr/>
        <a:lstStyle/>
        <a:p>
          <a:pPr algn="ctr"/>
          <a:endParaRPr lang="pt-BR" sz="1100"/>
        </a:p>
      </dgm:t>
    </dgm:pt>
    <dgm:pt modelId="{18554033-BB0C-42A7-BF4A-892A54A27AF8}">
      <dgm:prSet phldrT="[Texto]" custT="1"/>
      <dgm:spPr/>
      <dgm:t>
        <a:bodyPr/>
        <a:lstStyle/>
        <a:p>
          <a:pPr algn="ctr"/>
          <a:r>
            <a:rPr lang="pt-BR" sz="1100"/>
            <a:t>Base da estrutura</a:t>
          </a:r>
        </a:p>
      </dgm:t>
    </dgm:pt>
    <dgm:pt modelId="{1645D4B1-7641-42A3-B275-88C25D35C5F7}" type="parTrans" cxnId="{70C1D830-3C84-4750-9D76-93B4D6868155}">
      <dgm:prSet custT="1"/>
      <dgm:spPr/>
      <dgm:t>
        <a:bodyPr/>
        <a:lstStyle/>
        <a:p>
          <a:pPr algn="ctr"/>
          <a:endParaRPr lang="pt-BR" sz="1100"/>
        </a:p>
      </dgm:t>
    </dgm:pt>
    <dgm:pt modelId="{0D287A0B-C0CE-48FD-9B51-1E07B3941CE2}" type="sibTrans" cxnId="{70C1D830-3C84-4750-9D76-93B4D6868155}">
      <dgm:prSet/>
      <dgm:spPr/>
      <dgm:t>
        <a:bodyPr/>
        <a:lstStyle/>
        <a:p>
          <a:pPr algn="ctr"/>
          <a:endParaRPr lang="pt-BR" sz="1100"/>
        </a:p>
      </dgm:t>
    </dgm:pt>
    <dgm:pt modelId="{74D69EBF-DF7B-499E-B2FA-1C9DFD446E5E}">
      <dgm:prSet phldrT="[Texto]" custT="1"/>
      <dgm:spPr/>
      <dgm:t>
        <a:bodyPr/>
        <a:lstStyle/>
        <a:p>
          <a:pPr algn="ctr"/>
          <a:r>
            <a:rPr lang="pt-BR" sz="1100"/>
            <a:t>Compra dos componentes eletrônicos </a:t>
          </a:r>
        </a:p>
      </dgm:t>
    </dgm:pt>
    <dgm:pt modelId="{922A0049-77CC-4B1C-9125-0FDF47C0EDEC}" type="parTrans" cxnId="{9FB45C8B-08BE-4AD8-9D68-F1CA976D7744}">
      <dgm:prSet custT="1"/>
      <dgm:spPr/>
      <dgm:t>
        <a:bodyPr/>
        <a:lstStyle/>
        <a:p>
          <a:pPr algn="ctr"/>
          <a:endParaRPr lang="pt-BR" sz="1100"/>
        </a:p>
      </dgm:t>
    </dgm:pt>
    <dgm:pt modelId="{19A0BDF1-EC4B-469D-B633-03C6D2B225D3}" type="sibTrans" cxnId="{9FB45C8B-08BE-4AD8-9D68-F1CA976D7744}">
      <dgm:prSet/>
      <dgm:spPr/>
      <dgm:t>
        <a:bodyPr/>
        <a:lstStyle/>
        <a:p>
          <a:pPr algn="ctr"/>
          <a:endParaRPr lang="pt-BR" sz="1100"/>
        </a:p>
      </dgm:t>
    </dgm:pt>
    <dgm:pt modelId="{C8A416A9-3ADB-4D40-8A3C-A07195788506}">
      <dgm:prSet phldrT="[Texto]" custT="1"/>
      <dgm:spPr/>
      <dgm:t>
        <a:bodyPr/>
        <a:lstStyle/>
        <a:p>
          <a:pPr algn="ctr"/>
          <a:r>
            <a:rPr lang="pt-BR" sz="1100"/>
            <a:t>Compra dos componentes para fabricação da estrutura</a:t>
          </a:r>
        </a:p>
      </dgm:t>
    </dgm:pt>
    <dgm:pt modelId="{F7DA2AA4-AD8E-4FF9-A178-54CC8E3C5DBC}" type="parTrans" cxnId="{22429612-7ECD-4919-A352-C13E37BA02F8}">
      <dgm:prSet custT="1"/>
      <dgm:spPr/>
      <dgm:t>
        <a:bodyPr/>
        <a:lstStyle/>
        <a:p>
          <a:pPr algn="ctr"/>
          <a:endParaRPr lang="pt-BR" sz="1100"/>
        </a:p>
      </dgm:t>
    </dgm:pt>
    <dgm:pt modelId="{C039475B-FF21-4B92-A767-10EA26116CA8}" type="sibTrans" cxnId="{22429612-7ECD-4919-A352-C13E37BA02F8}">
      <dgm:prSet/>
      <dgm:spPr/>
      <dgm:t>
        <a:bodyPr/>
        <a:lstStyle/>
        <a:p>
          <a:pPr algn="ctr"/>
          <a:endParaRPr lang="pt-BR" sz="1100"/>
        </a:p>
      </dgm:t>
    </dgm:pt>
    <dgm:pt modelId="{628D9091-38C2-4E80-9058-B9623CBC6A08}" type="pres">
      <dgm:prSet presAssocID="{5550A585-88B7-4D3E-B65D-F1DD72B62EF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9BB063F-2B9A-41F2-9224-34711C01B5A7}" type="pres">
      <dgm:prSet presAssocID="{68A0BCF3-9638-4EA0-B013-114AAA44ABD8}" presName="hierRoot1" presStyleCnt="0">
        <dgm:presLayoutVars>
          <dgm:hierBranch val="init"/>
        </dgm:presLayoutVars>
      </dgm:prSet>
      <dgm:spPr/>
    </dgm:pt>
    <dgm:pt modelId="{8DAC6FA0-7A09-4B98-A790-58D611603AFC}" type="pres">
      <dgm:prSet presAssocID="{68A0BCF3-9638-4EA0-B013-114AAA44ABD8}" presName="rootComposite1" presStyleCnt="0"/>
      <dgm:spPr/>
    </dgm:pt>
    <dgm:pt modelId="{7D9A33AB-227A-4F9D-954F-4A7C3B5AD86F}" type="pres">
      <dgm:prSet presAssocID="{68A0BCF3-9638-4EA0-B013-114AAA44ABD8}" presName="rootText1" presStyleLbl="node0" presStyleIdx="0" presStyleCnt="1">
        <dgm:presLayoutVars>
          <dgm:chPref val="3"/>
        </dgm:presLayoutVars>
      </dgm:prSet>
      <dgm:spPr/>
    </dgm:pt>
    <dgm:pt modelId="{36AB640C-A0A4-446F-860C-1C15DD45A963}" type="pres">
      <dgm:prSet presAssocID="{68A0BCF3-9638-4EA0-B013-114AAA44ABD8}" presName="rootConnector1" presStyleLbl="node1" presStyleIdx="0" presStyleCnt="0"/>
      <dgm:spPr/>
    </dgm:pt>
    <dgm:pt modelId="{E0961DFC-3716-42DF-8E4C-3F154E16B46D}" type="pres">
      <dgm:prSet presAssocID="{68A0BCF3-9638-4EA0-B013-114AAA44ABD8}" presName="hierChild2" presStyleCnt="0"/>
      <dgm:spPr/>
    </dgm:pt>
    <dgm:pt modelId="{1BD80724-41AD-4E8A-8506-40F4D992615A}" type="pres">
      <dgm:prSet presAssocID="{A20B5F2F-139C-4187-B979-4F435AB6EA64}" presName="Name37" presStyleLbl="parChTrans1D2" presStyleIdx="0" presStyleCnt="2"/>
      <dgm:spPr/>
    </dgm:pt>
    <dgm:pt modelId="{368988A9-58C3-4D13-958F-6F892CA4AB88}" type="pres">
      <dgm:prSet presAssocID="{4FA13F5C-6741-41BD-9C2E-4D2FB6D4084D}" presName="hierRoot2" presStyleCnt="0">
        <dgm:presLayoutVars>
          <dgm:hierBranch val="init"/>
        </dgm:presLayoutVars>
      </dgm:prSet>
      <dgm:spPr/>
    </dgm:pt>
    <dgm:pt modelId="{1559A9EB-9D26-450F-B56C-3851E0BD826F}" type="pres">
      <dgm:prSet presAssocID="{4FA13F5C-6741-41BD-9C2E-4D2FB6D4084D}" presName="rootComposite" presStyleCnt="0"/>
      <dgm:spPr/>
    </dgm:pt>
    <dgm:pt modelId="{FD30F57F-B076-4023-A19C-2EBA3B272567}" type="pres">
      <dgm:prSet presAssocID="{4FA13F5C-6741-41BD-9C2E-4D2FB6D4084D}" presName="rootText" presStyleLbl="node2" presStyleIdx="0" presStyleCnt="2">
        <dgm:presLayoutVars>
          <dgm:chPref val="3"/>
        </dgm:presLayoutVars>
      </dgm:prSet>
      <dgm:spPr/>
    </dgm:pt>
    <dgm:pt modelId="{C0B2C0DE-A757-43CF-85A1-935F8D57E63F}" type="pres">
      <dgm:prSet presAssocID="{4FA13F5C-6741-41BD-9C2E-4D2FB6D4084D}" presName="rootConnector" presStyleLbl="node2" presStyleIdx="0" presStyleCnt="2"/>
      <dgm:spPr/>
    </dgm:pt>
    <dgm:pt modelId="{7F0A2E37-5C67-424B-9F62-707A5261C557}" type="pres">
      <dgm:prSet presAssocID="{4FA13F5C-6741-41BD-9C2E-4D2FB6D4084D}" presName="hierChild4" presStyleCnt="0"/>
      <dgm:spPr/>
    </dgm:pt>
    <dgm:pt modelId="{51920DCF-20C0-4E66-813B-26C8A9F808F8}" type="pres">
      <dgm:prSet presAssocID="{36530447-2582-40A6-84CC-D82978250B09}" presName="Name37" presStyleLbl="parChTrans1D3" presStyleIdx="0" presStyleCnt="7"/>
      <dgm:spPr/>
    </dgm:pt>
    <dgm:pt modelId="{247C4880-9336-48B0-9936-9B5264D8DA5D}" type="pres">
      <dgm:prSet presAssocID="{4BCE77AB-BC59-46A6-80A3-CF4754814F96}" presName="hierRoot2" presStyleCnt="0">
        <dgm:presLayoutVars>
          <dgm:hierBranch val="init"/>
        </dgm:presLayoutVars>
      </dgm:prSet>
      <dgm:spPr/>
    </dgm:pt>
    <dgm:pt modelId="{00E8BC75-F6E4-45E0-A702-77D38EBAF61F}" type="pres">
      <dgm:prSet presAssocID="{4BCE77AB-BC59-46A6-80A3-CF4754814F96}" presName="rootComposite" presStyleCnt="0"/>
      <dgm:spPr/>
    </dgm:pt>
    <dgm:pt modelId="{4413253A-347A-4EE8-A42E-D9EAD6222795}" type="pres">
      <dgm:prSet presAssocID="{4BCE77AB-BC59-46A6-80A3-CF4754814F96}" presName="rootText" presStyleLbl="node3" presStyleIdx="0" presStyleCnt="7">
        <dgm:presLayoutVars>
          <dgm:chPref val="3"/>
        </dgm:presLayoutVars>
      </dgm:prSet>
      <dgm:spPr/>
    </dgm:pt>
    <dgm:pt modelId="{FDFF8C86-5637-4EC3-AC37-939A16BBA07B}" type="pres">
      <dgm:prSet presAssocID="{4BCE77AB-BC59-46A6-80A3-CF4754814F96}" presName="rootConnector" presStyleLbl="node3" presStyleIdx="0" presStyleCnt="7"/>
      <dgm:spPr/>
    </dgm:pt>
    <dgm:pt modelId="{9B7B1BE5-0616-4731-B202-8363A3246E8D}" type="pres">
      <dgm:prSet presAssocID="{4BCE77AB-BC59-46A6-80A3-CF4754814F96}" presName="hierChild4" presStyleCnt="0"/>
      <dgm:spPr/>
    </dgm:pt>
    <dgm:pt modelId="{E275A4C8-1476-4686-8DC2-B1DF87E4F789}" type="pres">
      <dgm:prSet presAssocID="{4BCE77AB-BC59-46A6-80A3-CF4754814F96}" presName="hierChild5" presStyleCnt="0"/>
      <dgm:spPr/>
    </dgm:pt>
    <dgm:pt modelId="{AAF13A57-72FE-410D-B5CA-2D94BA036385}" type="pres">
      <dgm:prSet presAssocID="{4554D17E-9876-495D-8FDD-3315967CDAF7}" presName="Name37" presStyleLbl="parChTrans1D3" presStyleIdx="1" presStyleCnt="7"/>
      <dgm:spPr/>
    </dgm:pt>
    <dgm:pt modelId="{EE721095-F744-4533-9CDE-AD505BA6F1D1}" type="pres">
      <dgm:prSet presAssocID="{9E0412B1-532E-47A4-9814-4734940E0C33}" presName="hierRoot2" presStyleCnt="0">
        <dgm:presLayoutVars>
          <dgm:hierBranch val="init"/>
        </dgm:presLayoutVars>
      </dgm:prSet>
      <dgm:spPr/>
    </dgm:pt>
    <dgm:pt modelId="{EFD08B54-AA69-43EB-B156-CB0CAE1015E4}" type="pres">
      <dgm:prSet presAssocID="{9E0412B1-532E-47A4-9814-4734940E0C33}" presName="rootComposite" presStyleCnt="0"/>
      <dgm:spPr/>
    </dgm:pt>
    <dgm:pt modelId="{B0A3ED6B-672B-4425-A9C0-DF10A74FC6C5}" type="pres">
      <dgm:prSet presAssocID="{9E0412B1-532E-47A4-9814-4734940E0C33}" presName="rootText" presStyleLbl="node3" presStyleIdx="1" presStyleCnt="7">
        <dgm:presLayoutVars>
          <dgm:chPref val="3"/>
        </dgm:presLayoutVars>
      </dgm:prSet>
      <dgm:spPr/>
    </dgm:pt>
    <dgm:pt modelId="{7316A28A-83DA-42EF-9956-E9352099217A}" type="pres">
      <dgm:prSet presAssocID="{9E0412B1-532E-47A4-9814-4734940E0C33}" presName="rootConnector" presStyleLbl="node3" presStyleIdx="1" presStyleCnt="7"/>
      <dgm:spPr/>
    </dgm:pt>
    <dgm:pt modelId="{9D7DF2DF-09B1-4058-89B3-425916AE419F}" type="pres">
      <dgm:prSet presAssocID="{9E0412B1-532E-47A4-9814-4734940E0C33}" presName="hierChild4" presStyleCnt="0"/>
      <dgm:spPr/>
    </dgm:pt>
    <dgm:pt modelId="{396D4A92-7FC7-4E67-AB18-4E17373F632F}" type="pres">
      <dgm:prSet presAssocID="{9E0412B1-532E-47A4-9814-4734940E0C33}" presName="hierChild5" presStyleCnt="0"/>
      <dgm:spPr/>
    </dgm:pt>
    <dgm:pt modelId="{18C26A19-887E-4490-82E4-8BE4BF3F4220}" type="pres">
      <dgm:prSet presAssocID="{182E2C06-AA87-4BA3-A51A-3415A8485098}" presName="Name37" presStyleLbl="parChTrans1D3" presStyleIdx="2" presStyleCnt="7"/>
      <dgm:spPr/>
    </dgm:pt>
    <dgm:pt modelId="{13C2480E-9E24-4757-A493-980AE75A8613}" type="pres">
      <dgm:prSet presAssocID="{F652D3A9-EE8E-491C-9507-0541FA502A93}" presName="hierRoot2" presStyleCnt="0">
        <dgm:presLayoutVars>
          <dgm:hierBranch val="init"/>
        </dgm:presLayoutVars>
      </dgm:prSet>
      <dgm:spPr/>
    </dgm:pt>
    <dgm:pt modelId="{DBD7E8AD-8D1C-4555-BF0C-98847308A7E9}" type="pres">
      <dgm:prSet presAssocID="{F652D3A9-EE8E-491C-9507-0541FA502A93}" presName="rootComposite" presStyleCnt="0"/>
      <dgm:spPr/>
    </dgm:pt>
    <dgm:pt modelId="{C7843189-C06E-4FF9-9090-8D35B69832F2}" type="pres">
      <dgm:prSet presAssocID="{F652D3A9-EE8E-491C-9507-0541FA502A93}" presName="rootText" presStyleLbl="node3" presStyleIdx="2" presStyleCnt="7">
        <dgm:presLayoutVars>
          <dgm:chPref val="3"/>
        </dgm:presLayoutVars>
      </dgm:prSet>
      <dgm:spPr/>
    </dgm:pt>
    <dgm:pt modelId="{6C4883C7-599A-48CB-8815-DD38E048CF96}" type="pres">
      <dgm:prSet presAssocID="{F652D3A9-EE8E-491C-9507-0541FA502A93}" presName="rootConnector" presStyleLbl="node3" presStyleIdx="2" presStyleCnt="7"/>
      <dgm:spPr/>
    </dgm:pt>
    <dgm:pt modelId="{9C93F07F-F265-4D06-A5D1-0A6D060140E8}" type="pres">
      <dgm:prSet presAssocID="{F652D3A9-EE8E-491C-9507-0541FA502A93}" presName="hierChild4" presStyleCnt="0"/>
      <dgm:spPr/>
    </dgm:pt>
    <dgm:pt modelId="{091DCD35-CC18-47DF-96ED-230F1A580D18}" type="pres">
      <dgm:prSet presAssocID="{F652D3A9-EE8E-491C-9507-0541FA502A93}" presName="hierChild5" presStyleCnt="0"/>
      <dgm:spPr/>
    </dgm:pt>
    <dgm:pt modelId="{B72469F5-6155-4896-9CDB-C46F9D9A8173}" type="pres">
      <dgm:prSet presAssocID="{4FA13F5C-6741-41BD-9C2E-4D2FB6D4084D}" presName="hierChild5" presStyleCnt="0"/>
      <dgm:spPr/>
    </dgm:pt>
    <dgm:pt modelId="{75EB7536-EF9C-4C9F-AD66-CBE58DDB4BBA}" type="pres">
      <dgm:prSet presAssocID="{968DD29D-A1AA-4416-9A7D-6F891CB5117B}" presName="Name37" presStyleLbl="parChTrans1D2" presStyleIdx="1" presStyleCnt="2"/>
      <dgm:spPr/>
    </dgm:pt>
    <dgm:pt modelId="{241E1292-69D5-4AD3-8FBC-09262618F870}" type="pres">
      <dgm:prSet presAssocID="{8D411D07-ADF1-4ACA-BCDD-3B18FF32F84F}" presName="hierRoot2" presStyleCnt="0">
        <dgm:presLayoutVars>
          <dgm:hierBranch val="init"/>
        </dgm:presLayoutVars>
      </dgm:prSet>
      <dgm:spPr/>
    </dgm:pt>
    <dgm:pt modelId="{E93ED67B-8245-4DA6-B947-CA03488DBD8E}" type="pres">
      <dgm:prSet presAssocID="{8D411D07-ADF1-4ACA-BCDD-3B18FF32F84F}" presName="rootComposite" presStyleCnt="0"/>
      <dgm:spPr/>
    </dgm:pt>
    <dgm:pt modelId="{A9F9607C-4EE5-4520-82FE-AAFB076B5EB3}" type="pres">
      <dgm:prSet presAssocID="{8D411D07-ADF1-4ACA-BCDD-3B18FF32F84F}" presName="rootText" presStyleLbl="node2" presStyleIdx="1" presStyleCnt="2">
        <dgm:presLayoutVars>
          <dgm:chPref val="3"/>
        </dgm:presLayoutVars>
      </dgm:prSet>
      <dgm:spPr/>
    </dgm:pt>
    <dgm:pt modelId="{6C2880C0-9286-43F5-A298-63A0C808F1F0}" type="pres">
      <dgm:prSet presAssocID="{8D411D07-ADF1-4ACA-BCDD-3B18FF32F84F}" presName="rootConnector" presStyleLbl="node2" presStyleIdx="1" presStyleCnt="2"/>
      <dgm:spPr/>
    </dgm:pt>
    <dgm:pt modelId="{1B996CC8-747E-475B-872D-0851DE647720}" type="pres">
      <dgm:prSet presAssocID="{8D411D07-ADF1-4ACA-BCDD-3B18FF32F84F}" presName="hierChild4" presStyleCnt="0"/>
      <dgm:spPr/>
    </dgm:pt>
    <dgm:pt modelId="{1DBE3843-A522-4549-8CB1-4177AEA4C1EE}" type="pres">
      <dgm:prSet presAssocID="{74EB3077-04B0-40DE-B4E9-BFBEB7DAD19B}" presName="Name37" presStyleLbl="parChTrans1D3" presStyleIdx="3" presStyleCnt="7"/>
      <dgm:spPr/>
    </dgm:pt>
    <dgm:pt modelId="{BF68AA04-7801-4ED4-8AFE-FFBCB41EC876}" type="pres">
      <dgm:prSet presAssocID="{4061A5DD-6916-4BAF-ADEE-C075C8564E01}" presName="hierRoot2" presStyleCnt="0">
        <dgm:presLayoutVars>
          <dgm:hierBranch val="init"/>
        </dgm:presLayoutVars>
      </dgm:prSet>
      <dgm:spPr/>
    </dgm:pt>
    <dgm:pt modelId="{E9487374-54B2-41F7-BAFC-E0A91A326E8B}" type="pres">
      <dgm:prSet presAssocID="{4061A5DD-6916-4BAF-ADEE-C075C8564E01}" presName="rootComposite" presStyleCnt="0"/>
      <dgm:spPr/>
    </dgm:pt>
    <dgm:pt modelId="{5D419D5E-9595-4DE8-A01B-7AB5DB52A3CF}" type="pres">
      <dgm:prSet presAssocID="{4061A5DD-6916-4BAF-ADEE-C075C8564E01}" presName="rootText" presStyleLbl="node3" presStyleIdx="3" presStyleCnt="7">
        <dgm:presLayoutVars>
          <dgm:chPref val="3"/>
        </dgm:presLayoutVars>
      </dgm:prSet>
      <dgm:spPr/>
    </dgm:pt>
    <dgm:pt modelId="{E73DAEFB-C4F1-4B8E-A859-1297387DD8D2}" type="pres">
      <dgm:prSet presAssocID="{4061A5DD-6916-4BAF-ADEE-C075C8564E01}" presName="rootConnector" presStyleLbl="node3" presStyleIdx="3" presStyleCnt="7"/>
      <dgm:spPr/>
    </dgm:pt>
    <dgm:pt modelId="{9D29865A-51EE-4E0C-9BCD-E743B53E2214}" type="pres">
      <dgm:prSet presAssocID="{4061A5DD-6916-4BAF-ADEE-C075C8564E01}" presName="hierChild4" presStyleCnt="0"/>
      <dgm:spPr/>
    </dgm:pt>
    <dgm:pt modelId="{D159EF4E-B496-4233-BC78-0B7E8BBE241B}" type="pres">
      <dgm:prSet presAssocID="{4061A5DD-6916-4BAF-ADEE-C075C8564E01}" presName="hierChild5" presStyleCnt="0"/>
      <dgm:spPr/>
    </dgm:pt>
    <dgm:pt modelId="{DC3F43A5-AE7E-4C7E-A3A1-C0A7C5201DB3}" type="pres">
      <dgm:prSet presAssocID="{1645D4B1-7641-42A3-B275-88C25D35C5F7}" presName="Name37" presStyleLbl="parChTrans1D3" presStyleIdx="4" presStyleCnt="7"/>
      <dgm:spPr/>
    </dgm:pt>
    <dgm:pt modelId="{D8DD9763-03E0-4B14-802C-8AC24E0BE7F0}" type="pres">
      <dgm:prSet presAssocID="{18554033-BB0C-42A7-BF4A-892A54A27AF8}" presName="hierRoot2" presStyleCnt="0">
        <dgm:presLayoutVars>
          <dgm:hierBranch val="init"/>
        </dgm:presLayoutVars>
      </dgm:prSet>
      <dgm:spPr/>
    </dgm:pt>
    <dgm:pt modelId="{CB6F5EA6-A57A-4532-9D40-27CC8DA7F9E4}" type="pres">
      <dgm:prSet presAssocID="{18554033-BB0C-42A7-BF4A-892A54A27AF8}" presName="rootComposite" presStyleCnt="0"/>
      <dgm:spPr/>
    </dgm:pt>
    <dgm:pt modelId="{5D761768-1F95-4B64-8081-87561F1D0907}" type="pres">
      <dgm:prSet presAssocID="{18554033-BB0C-42A7-BF4A-892A54A27AF8}" presName="rootText" presStyleLbl="node3" presStyleIdx="4" presStyleCnt="7">
        <dgm:presLayoutVars>
          <dgm:chPref val="3"/>
        </dgm:presLayoutVars>
      </dgm:prSet>
      <dgm:spPr/>
    </dgm:pt>
    <dgm:pt modelId="{EC12837C-5875-4E59-901C-604F8CE123EB}" type="pres">
      <dgm:prSet presAssocID="{18554033-BB0C-42A7-BF4A-892A54A27AF8}" presName="rootConnector" presStyleLbl="node3" presStyleIdx="4" presStyleCnt="7"/>
      <dgm:spPr/>
    </dgm:pt>
    <dgm:pt modelId="{89E8358F-900C-4AE7-A260-2534A53440FF}" type="pres">
      <dgm:prSet presAssocID="{18554033-BB0C-42A7-BF4A-892A54A27AF8}" presName="hierChild4" presStyleCnt="0"/>
      <dgm:spPr/>
    </dgm:pt>
    <dgm:pt modelId="{E44D7C7C-6BED-4E40-87D5-E346A339A4C5}" type="pres">
      <dgm:prSet presAssocID="{18554033-BB0C-42A7-BF4A-892A54A27AF8}" presName="hierChild5" presStyleCnt="0"/>
      <dgm:spPr/>
    </dgm:pt>
    <dgm:pt modelId="{045EF54C-B47D-4A90-AE0A-87D91B713948}" type="pres">
      <dgm:prSet presAssocID="{922A0049-77CC-4B1C-9125-0FDF47C0EDEC}" presName="Name37" presStyleLbl="parChTrans1D3" presStyleIdx="5" presStyleCnt="7"/>
      <dgm:spPr/>
    </dgm:pt>
    <dgm:pt modelId="{4DC36830-5646-47EA-8AFE-942718DA6E4E}" type="pres">
      <dgm:prSet presAssocID="{74D69EBF-DF7B-499E-B2FA-1C9DFD446E5E}" presName="hierRoot2" presStyleCnt="0">
        <dgm:presLayoutVars>
          <dgm:hierBranch val="init"/>
        </dgm:presLayoutVars>
      </dgm:prSet>
      <dgm:spPr/>
    </dgm:pt>
    <dgm:pt modelId="{CCA6EC30-7523-4977-9F32-A73636D3A960}" type="pres">
      <dgm:prSet presAssocID="{74D69EBF-DF7B-499E-B2FA-1C9DFD446E5E}" presName="rootComposite" presStyleCnt="0"/>
      <dgm:spPr/>
    </dgm:pt>
    <dgm:pt modelId="{F9200F7C-B06B-44C5-BF69-DD9FFCB74F28}" type="pres">
      <dgm:prSet presAssocID="{74D69EBF-DF7B-499E-B2FA-1C9DFD446E5E}" presName="rootText" presStyleLbl="node3" presStyleIdx="5" presStyleCnt="7">
        <dgm:presLayoutVars>
          <dgm:chPref val="3"/>
        </dgm:presLayoutVars>
      </dgm:prSet>
      <dgm:spPr/>
    </dgm:pt>
    <dgm:pt modelId="{ED56B781-0A71-419E-A77C-BA010D892C1F}" type="pres">
      <dgm:prSet presAssocID="{74D69EBF-DF7B-499E-B2FA-1C9DFD446E5E}" presName="rootConnector" presStyleLbl="node3" presStyleIdx="5" presStyleCnt="7"/>
      <dgm:spPr/>
    </dgm:pt>
    <dgm:pt modelId="{1E4B939B-7258-4C7C-B8C4-3583A9734F82}" type="pres">
      <dgm:prSet presAssocID="{74D69EBF-DF7B-499E-B2FA-1C9DFD446E5E}" presName="hierChild4" presStyleCnt="0"/>
      <dgm:spPr/>
    </dgm:pt>
    <dgm:pt modelId="{AA85ECCB-C440-4EC7-928F-E1AABEBC9B53}" type="pres">
      <dgm:prSet presAssocID="{74D69EBF-DF7B-499E-B2FA-1C9DFD446E5E}" presName="hierChild5" presStyleCnt="0"/>
      <dgm:spPr/>
    </dgm:pt>
    <dgm:pt modelId="{459D01D8-E611-4330-8490-90DF18E74E95}" type="pres">
      <dgm:prSet presAssocID="{F7DA2AA4-AD8E-4FF9-A178-54CC8E3C5DBC}" presName="Name37" presStyleLbl="parChTrans1D3" presStyleIdx="6" presStyleCnt="7"/>
      <dgm:spPr/>
    </dgm:pt>
    <dgm:pt modelId="{8FD09396-1927-483B-A9E0-32BED8FA5D3D}" type="pres">
      <dgm:prSet presAssocID="{C8A416A9-3ADB-4D40-8A3C-A07195788506}" presName="hierRoot2" presStyleCnt="0">
        <dgm:presLayoutVars>
          <dgm:hierBranch val="init"/>
        </dgm:presLayoutVars>
      </dgm:prSet>
      <dgm:spPr/>
    </dgm:pt>
    <dgm:pt modelId="{3DE1A30A-443D-4DF3-A977-133A4C20DFEB}" type="pres">
      <dgm:prSet presAssocID="{C8A416A9-3ADB-4D40-8A3C-A07195788506}" presName="rootComposite" presStyleCnt="0"/>
      <dgm:spPr/>
    </dgm:pt>
    <dgm:pt modelId="{B441D850-EAD7-4015-8EC1-F2F3F575E41D}" type="pres">
      <dgm:prSet presAssocID="{C8A416A9-3ADB-4D40-8A3C-A07195788506}" presName="rootText" presStyleLbl="node3" presStyleIdx="6" presStyleCnt="7" custScaleY="176934">
        <dgm:presLayoutVars>
          <dgm:chPref val="3"/>
        </dgm:presLayoutVars>
      </dgm:prSet>
      <dgm:spPr/>
    </dgm:pt>
    <dgm:pt modelId="{D84977E5-7284-4FA3-932D-C72263AC3307}" type="pres">
      <dgm:prSet presAssocID="{C8A416A9-3ADB-4D40-8A3C-A07195788506}" presName="rootConnector" presStyleLbl="node3" presStyleIdx="6" presStyleCnt="7"/>
      <dgm:spPr/>
    </dgm:pt>
    <dgm:pt modelId="{AFF6CB4E-33C1-4AD9-9A69-2F41127405E8}" type="pres">
      <dgm:prSet presAssocID="{C8A416A9-3ADB-4D40-8A3C-A07195788506}" presName="hierChild4" presStyleCnt="0"/>
      <dgm:spPr/>
    </dgm:pt>
    <dgm:pt modelId="{AAF7F8B3-720B-4165-98F8-D86D2D555D75}" type="pres">
      <dgm:prSet presAssocID="{C8A416A9-3ADB-4D40-8A3C-A07195788506}" presName="hierChild5" presStyleCnt="0"/>
      <dgm:spPr/>
    </dgm:pt>
    <dgm:pt modelId="{F679A36D-C06A-4789-A4AB-A28E124268BB}" type="pres">
      <dgm:prSet presAssocID="{8D411D07-ADF1-4ACA-BCDD-3B18FF32F84F}" presName="hierChild5" presStyleCnt="0"/>
      <dgm:spPr/>
    </dgm:pt>
    <dgm:pt modelId="{8A84856F-4174-4C00-B940-8A458CAC0345}" type="pres">
      <dgm:prSet presAssocID="{68A0BCF3-9638-4EA0-B013-114AAA44ABD8}" presName="hierChild3" presStyleCnt="0"/>
      <dgm:spPr/>
    </dgm:pt>
  </dgm:ptLst>
  <dgm:cxnLst>
    <dgm:cxn modelId="{15B92B0E-6665-42BC-A1FB-10325660163B}" srcId="{68A0BCF3-9638-4EA0-B013-114AAA44ABD8}" destId="{4FA13F5C-6741-41BD-9C2E-4D2FB6D4084D}" srcOrd="0" destOrd="0" parTransId="{A20B5F2F-139C-4187-B979-4F435AB6EA64}" sibTransId="{53EE4D08-2F41-43B8-A88B-F3A190EEFE13}"/>
    <dgm:cxn modelId="{22429612-7ECD-4919-A352-C13E37BA02F8}" srcId="{8D411D07-ADF1-4ACA-BCDD-3B18FF32F84F}" destId="{C8A416A9-3ADB-4D40-8A3C-A07195788506}" srcOrd="3" destOrd="0" parTransId="{F7DA2AA4-AD8E-4FF9-A178-54CC8E3C5DBC}" sibTransId="{C039475B-FF21-4B92-A767-10EA26116CA8}"/>
    <dgm:cxn modelId="{8C5C031B-9098-4C55-8628-D92593E3A014}" type="presOf" srcId="{8D411D07-ADF1-4ACA-BCDD-3B18FF32F84F}" destId="{A9F9607C-4EE5-4520-82FE-AAFB076B5EB3}" srcOrd="0" destOrd="0" presId="urn:microsoft.com/office/officeart/2005/8/layout/orgChart1"/>
    <dgm:cxn modelId="{DAE44B1B-2368-4EC3-B527-716A78703712}" type="presOf" srcId="{F652D3A9-EE8E-491C-9507-0541FA502A93}" destId="{C7843189-C06E-4FF9-9090-8D35B69832F2}" srcOrd="0" destOrd="0" presId="urn:microsoft.com/office/officeart/2005/8/layout/orgChart1"/>
    <dgm:cxn modelId="{70C1D830-3C84-4750-9D76-93B4D6868155}" srcId="{8D411D07-ADF1-4ACA-BCDD-3B18FF32F84F}" destId="{18554033-BB0C-42A7-BF4A-892A54A27AF8}" srcOrd="1" destOrd="0" parTransId="{1645D4B1-7641-42A3-B275-88C25D35C5F7}" sibTransId="{0D287A0B-C0CE-48FD-9B51-1E07B3941CE2}"/>
    <dgm:cxn modelId="{A9455336-CA8F-47D3-B914-43A5904FEE56}" srcId="{8D411D07-ADF1-4ACA-BCDD-3B18FF32F84F}" destId="{4061A5DD-6916-4BAF-ADEE-C075C8564E01}" srcOrd="0" destOrd="0" parTransId="{74EB3077-04B0-40DE-B4E9-BFBEB7DAD19B}" sibTransId="{83A5898E-A0EE-4726-835C-EF5EF90A53E4}"/>
    <dgm:cxn modelId="{E862943F-F344-49CC-82A2-3B5812D2EF9C}" type="presOf" srcId="{36530447-2582-40A6-84CC-D82978250B09}" destId="{51920DCF-20C0-4E66-813B-26C8A9F808F8}" srcOrd="0" destOrd="0" presId="urn:microsoft.com/office/officeart/2005/8/layout/orgChart1"/>
    <dgm:cxn modelId="{1EF9C15D-669E-497E-988D-D61365B3DA9B}" type="presOf" srcId="{4554D17E-9876-495D-8FDD-3315967CDAF7}" destId="{AAF13A57-72FE-410D-B5CA-2D94BA036385}" srcOrd="0" destOrd="0" presId="urn:microsoft.com/office/officeart/2005/8/layout/orgChart1"/>
    <dgm:cxn modelId="{4AF46C63-AF17-4BDD-B8F8-31DFC6675633}" type="presOf" srcId="{F652D3A9-EE8E-491C-9507-0541FA502A93}" destId="{6C4883C7-599A-48CB-8815-DD38E048CF96}" srcOrd="1" destOrd="0" presId="urn:microsoft.com/office/officeart/2005/8/layout/orgChart1"/>
    <dgm:cxn modelId="{AB2D5147-B858-43DB-8C25-586E7E230424}" type="presOf" srcId="{74D69EBF-DF7B-499E-B2FA-1C9DFD446E5E}" destId="{F9200F7C-B06B-44C5-BF69-DD9FFCB74F28}" srcOrd="0" destOrd="0" presId="urn:microsoft.com/office/officeart/2005/8/layout/orgChart1"/>
    <dgm:cxn modelId="{5F1F7467-8324-4276-A3CD-E103C7A8986D}" type="presOf" srcId="{9E0412B1-532E-47A4-9814-4734940E0C33}" destId="{B0A3ED6B-672B-4425-A9C0-DF10A74FC6C5}" srcOrd="0" destOrd="0" presId="urn:microsoft.com/office/officeart/2005/8/layout/orgChart1"/>
    <dgm:cxn modelId="{AAD5BC6D-7B42-4522-A0DC-C5BB5D3AB6F9}" type="presOf" srcId="{4BCE77AB-BC59-46A6-80A3-CF4754814F96}" destId="{4413253A-347A-4EE8-A42E-D9EAD6222795}" srcOrd="0" destOrd="0" presId="urn:microsoft.com/office/officeart/2005/8/layout/orgChart1"/>
    <dgm:cxn modelId="{C1C6096E-CEC1-4394-AA8E-7D8A09C38F51}" type="presOf" srcId="{4BCE77AB-BC59-46A6-80A3-CF4754814F96}" destId="{FDFF8C86-5637-4EC3-AC37-939A16BBA07B}" srcOrd="1" destOrd="0" presId="urn:microsoft.com/office/officeart/2005/8/layout/orgChart1"/>
    <dgm:cxn modelId="{A6D2486E-6323-46E7-B8CB-62A1847B9C3D}" type="presOf" srcId="{18554033-BB0C-42A7-BF4A-892A54A27AF8}" destId="{5D761768-1F95-4B64-8081-87561F1D0907}" srcOrd="0" destOrd="0" presId="urn:microsoft.com/office/officeart/2005/8/layout/orgChart1"/>
    <dgm:cxn modelId="{52A8E953-92C6-492E-B5C6-CD90506CEDFE}" type="presOf" srcId="{68A0BCF3-9638-4EA0-B013-114AAA44ABD8}" destId="{36AB640C-A0A4-446F-860C-1C15DD45A963}" srcOrd="1" destOrd="0" presId="urn:microsoft.com/office/officeart/2005/8/layout/orgChart1"/>
    <dgm:cxn modelId="{EA5C4A75-8E3F-481E-B231-CFA518F974C8}" type="presOf" srcId="{F7DA2AA4-AD8E-4FF9-A178-54CC8E3C5DBC}" destId="{459D01D8-E611-4330-8490-90DF18E74E95}" srcOrd="0" destOrd="0" presId="urn:microsoft.com/office/officeart/2005/8/layout/orgChart1"/>
    <dgm:cxn modelId="{C179C756-2D67-4F7D-ABE7-97DB53AC4CC3}" type="presOf" srcId="{18554033-BB0C-42A7-BF4A-892A54A27AF8}" destId="{EC12837C-5875-4E59-901C-604F8CE123EB}" srcOrd="1" destOrd="0" presId="urn:microsoft.com/office/officeart/2005/8/layout/orgChart1"/>
    <dgm:cxn modelId="{7E724D58-4E89-41BD-B75A-790815F9E992}" type="presOf" srcId="{5550A585-88B7-4D3E-B65D-F1DD72B62EF7}" destId="{628D9091-38C2-4E80-9058-B9623CBC6A08}" srcOrd="0" destOrd="0" presId="urn:microsoft.com/office/officeart/2005/8/layout/orgChart1"/>
    <dgm:cxn modelId="{F69C8359-DFCC-45D1-BD13-BA8DB828A4DD}" srcId="{5550A585-88B7-4D3E-B65D-F1DD72B62EF7}" destId="{68A0BCF3-9638-4EA0-B013-114AAA44ABD8}" srcOrd="0" destOrd="0" parTransId="{A346BFB8-E5E4-45CC-B430-B083F2A01DBC}" sibTransId="{577535E9-25F9-4459-895E-5132D5B53153}"/>
    <dgm:cxn modelId="{0B6AF47B-3A88-4A92-A4D0-1C3CC39D6CDF}" srcId="{4FA13F5C-6741-41BD-9C2E-4D2FB6D4084D}" destId="{4BCE77AB-BC59-46A6-80A3-CF4754814F96}" srcOrd="0" destOrd="0" parTransId="{36530447-2582-40A6-84CC-D82978250B09}" sibTransId="{A043DF16-91EC-4C66-BA6E-DA8330543516}"/>
    <dgm:cxn modelId="{E89CA681-B99E-44B4-8C3A-29EB12A0FA65}" type="presOf" srcId="{68A0BCF3-9638-4EA0-B013-114AAA44ABD8}" destId="{7D9A33AB-227A-4F9D-954F-4A7C3B5AD86F}" srcOrd="0" destOrd="0" presId="urn:microsoft.com/office/officeart/2005/8/layout/orgChart1"/>
    <dgm:cxn modelId="{80EDA382-E561-4069-A4B6-83248EAE67AC}" type="presOf" srcId="{C8A416A9-3ADB-4D40-8A3C-A07195788506}" destId="{B441D850-EAD7-4015-8EC1-F2F3F575E41D}" srcOrd="0" destOrd="0" presId="urn:microsoft.com/office/officeart/2005/8/layout/orgChart1"/>
    <dgm:cxn modelId="{57111787-FE70-4ABF-9FC5-C96548F2E576}" type="presOf" srcId="{9E0412B1-532E-47A4-9814-4734940E0C33}" destId="{7316A28A-83DA-42EF-9956-E9352099217A}" srcOrd="1" destOrd="0" presId="urn:microsoft.com/office/officeart/2005/8/layout/orgChart1"/>
    <dgm:cxn modelId="{9FB45C8B-08BE-4AD8-9D68-F1CA976D7744}" srcId="{8D411D07-ADF1-4ACA-BCDD-3B18FF32F84F}" destId="{74D69EBF-DF7B-499E-B2FA-1C9DFD446E5E}" srcOrd="2" destOrd="0" parTransId="{922A0049-77CC-4B1C-9125-0FDF47C0EDEC}" sibTransId="{19A0BDF1-EC4B-469D-B633-03C6D2B225D3}"/>
    <dgm:cxn modelId="{FF12A492-1125-40E2-ACFE-4287CA0E07BE}" type="presOf" srcId="{4061A5DD-6916-4BAF-ADEE-C075C8564E01}" destId="{E73DAEFB-C4F1-4B8E-A859-1297387DD8D2}" srcOrd="1" destOrd="0" presId="urn:microsoft.com/office/officeart/2005/8/layout/orgChart1"/>
    <dgm:cxn modelId="{6B802195-2697-4402-A561-C265D9BACA85}" type="presOf" srcId="{74EB3077-04B0-40DE-B4E9-BFBEB7DAD19B}" destId="{1DBE3843-A522-4549-8CB1-4177AEA4C1EE}" srcOrd="0" destOrd="0" presId="urn:microsoft.com/office/officeart/2005/8/layout/orgChart1"/>
    <dgm:cxn modelId="{810580A0-11E7-40C8-B521-A76920DFD3A4}" srcId="{68A0BCF3-9638-4EA0-B013-114AAA44ABD8}" destId="{8D411D07-ADF1-4ACA-BCDD-3B18FF32F84F}" srcOrd="1" destOrd="0" parTransId="{968DD29D-A1AA-4416-9A7D-6F891CB5117B}" sibTransId="{A83754B7-04D7-4D87-9391-ACD1F6F5882A}"/>
    <dgm:cxn modelId="{0CDE33A2-1C58-4A03-9A1E-CB5F92E9E8AA}" type="presOf" srcId="{182E2C06-AA87-4BA3-A51A-3415A8485098}" destId="{18C26A19-887E-4490-82E4-8BE4BF3F4220}" srcOrd="0" destOrd="0" presId="urn:microsoft.com/office/officeart/2005/8/layout/orgChart1"/>
    <dgm:cxn modelId="{8D744BA7-B1F2-446F-A209-05FB0FA2B5DD}" type="presOf" srcId="{C8A416A9-3ADB-4D40-8A3C-A07195788506}" destId="{D84977E5-7284-4FA3-932D-C72263AC3307}" srcOrd="1" destOrd="0" presId="urn:microsoft.com/office/officeart/2005/8/layout/orgChart1"/>
    <dgm:cxn modelId="{F45EEAAB-C59D-49EB-8D8B-3817D12FB80A}" type="presOf" srcId="{74D69EBF-DF7B-499E-B2FA-1C9DFD446E5E}" destId="{ED56B781-0A71-419E-A77C-BA010D892C1F}" srcOrd="1" destOrd="0" presId="urn:microsoft.com/office/officeart/2005/8/layout/orgChart1"/>
    <dgm:cxn modelId="{393495AC-4445-44FB-8A52-9EA00BF180B8}" type="presOf" srcId="{968DD29D-A1AA-4416-9A7D-6F891CB5117B}" destId="{75EB7536-EF9C-4C9F-AD66-CBE58DDB4BBA}" srcOrd="0" destOrd="0" presId="urn:microsoft.com/office/officeart/2005/8/layout/orgChart1"/>
    <dgm:cxn modelId="{716D6AB5-7EF1-40AA-A144-4727E7E373D6}" type="presOf" srcId="{A20B5F2F-139C-4187-B979-4F435AB6EA64}" destId="{1BD80724-41AD-4E8A-8506-40F4D992615A}" srcOrd="0" destOrd="0" presId="urn:microsoft.com/office/officeart/2005/8/layout/orgChart1"/>
    <dgm:cxn modelId="{152705C1-5E51-43A3-914C-9042A6B4EFB5}" type="presOf" srcId="{4FA13F5C-6741-41BD-9C2E-4D2FB6D4084D}" destId="{FD30F57F-B076-4023-A19C-2EBA3B272567}" srcOrd="0" destOrd="0" presId="urn:microsoft.com/office/officeart/2005/8/layout/orgChart1"/>
    <dgm:cxn modelId="{D429AEC3-FCAD-43E3-99D2-6C2BFCF377B1}" type="presOf" srcId="{4FA13F5C-6741-41BD-9C2E-4D2FB6D4084D}" destId="{C0B2C0DE-A757-43CF-85A1-935F8D57E63F}" srcOrd="1" destOrd="0" presId="urn:microsoft.com/office/officeart/2005/8/layout/orgChart1"/>
    <dgm:cxn modelId="{A36151C4-5A6F-4572-B28E-B7279FF86572}" type="presOf" srcId="{922A0049-77CC-4B1C-9125-0FDF47C0EDEC}" destId="{045EF54C-B47D-4A90-AE0A-87D91B713948}" srcOrd="0" destOrd="0" presId="urn:microsoft.com/office/officeart/2005/8/layout/orgChart1"/>
    <dgm:cxn modelId="{094926C6-3328-4505-BF2F-245A166341F9}" srcId="{4FA13F5C-6741-41BD-9C2E-4D2FB6D4084D}" destId="{F652D3A9-EE8E-491C-9507-0541FA502A93}" srcOrd="2" destOrd="0" parTransId="{182E2C06-AA87-4BA3-A51A-3415A8485098}" sibTransId="{39D03BC3-8673-4CD9-993F-856E71D3007F}"/>
    <dgm:cxn modelId="{BAB6C6CB-1202-4AD2-96C2-D5F79F0C68E9}" srcId="{4FA13F5C-6741-41BD-9C2E-4D2FB6D4084D}" destId="{9E0412B1-532E-47A4-9814-4734940E0C33}" srcOrd="1" destOrd="0" parTransId="{4554D17E-9876-495D-8FDD-3315967CDAF7}" sibTransId="{A5978C5C-1CEC-404C-A7D1-6D1C08E1011D}"/>
    <dgm:cxn modelId="{42F2B5D1-3FE4-4893-94FB-B2ED2ED8DDA2}" type="presOf" srcId="{1645D4B1-7641-42A3-B275-88C25D35C5F7}" destId="{DC3F43A5-AE7E-4C7E-A3A1-C0A7C5201DB3}" srcOrd="0" destOrd="0" presId="urn:microsoft.com/office/officeart/2005/8/layout/orgChart1"/>
    <dgm:cxn modelId="{347A60EF-49FC-48AD-8167-829290D2D7B6}" type="presOf" srcId="{4061A5DD-6916-4BAF-ADEE-C075C8564E01}" destId="{5D419D5E-9595-4DE8-A01B-7AB5DB52A3CF}" srcOrd="0" destOrd="0" presId="urn:microsoft.com/office/officeart/2005/8/layout/orgChart1"/>
    <dgm:cxn modelId="{EA71BCF6-A097-45DA-B9AB-367C477EA5CF}" type="presOf" srcId="{8D411D07-ADF1-4ACA-BCDD-3B18FF32F84F}" destId="{6C2880C0-9286-43F5-A298-63A0C808F1F0}" srcOrd="1" destOrd="0" presId="urn:microsoft.com/office/officeart/2005/8/layout/orgChart1"/>
    <dgm:cxn modelId="{C0A7A71D-E581-43E0-9FCE-FA74BD1F7869}" type="presParOf" srcId="{628D9091-38C2-4E80-9058-B9623CBC6A08}" destId="{69BB063F-2B9A-41F2-9224-34711C01B5A7}" srcOrd="0" destOrd="0" presId="urn:microsoft.com/office/officeart/2005/8/layout/orgChart1"/>
    <dgm:cxn modelId="{30A51CC5-FCB5-4AA4-BFA7-9D9AED86801C}" type="presParOf" srcId="{69BB063F-2B9A-41F2-9224-34711C01B5A7}" destId="{8DAC6FA0-7A09-4B98-A790-58D611603AFC}" srcOrd="0" destOrd="0" presId="urn:microsoft.com/office/officeart/2005/8/layout/orgChart1"/>
    <dgm:cxn modelId="{2EB21905-C392-4E3C-8996-E9E1640C3BEB}" type="presParOf" srcId="{8DAC6FA0-7A09-4B98-A790-58D611603AFC}" destId="{7D9A33AB-227A-4F9D-954F-4A7C3B5AD86F}" srcOrd="0" destOrd="0" presId="urn:microsoft.com/office/officeart/2005/8/layout/orgChart1"/>
    <dgm:cxn modelId="{BDD278F8-7B0E-4950-A493-5FC11013E220}" type="presParOf" srcId="{8DAC6FA0-7A09-4B98-A790-58D611603AFC}" destId="{36AB640C-A0A4-446F-860C-1C15DD45A963}" srcOrd="1" destOrd="0" presId="urn:microsoft.com/office/officeart/2005/8/layout/orgChart1"/>
    <dgm:cxn modelId="{0EBADEBB-556C-41B4-AC79-5D3D566636C8}" type="presParOf" srcId="{69BB063F-2B9A-41F2-9224-34711C01B5A7}" destId="{E0961DFC-3716-42DF-8E4C-3F154E16B46D}" srcOrd="1" destOrd="0" presId="urn:microsoft.com/office/officeart/2005/8/layout/orgChart1"/>
    <dgm:cxn modelId="{E01664BE-6CB7-473D-92FE-87D574C2F156}" type="presParOf" srcId="{E0961DFC-3716-42DF-8E4C-3F154E16B46D}" destId="{1BD80724-41AD-4E8A-8506-40F4D992615A}" srcOrd="0" destOrd="0" presId="urn:microsoft.com/office/officeart/2005/8/layout/orgChart1"/>
    <dgm:cxn modelId="{993577A2-52C1-42D0-B7DA-C0DBC4A45930}" type="presParOf" srcId="{E0961DFC-3716-42DF-8E4C-3F154E16B46D}" destId="{368988A9-58C3-4D13-958F-6F892CA4AB88}" srcOrd="1" destOrd="0" presId="urn:microsoft.com/office/officeart/2005/8/layout/orgChart1"/>
    <dgm:cxn modelId="{18D094CE-19A7-4664-AAA3-9980F71C83AF}" type="presParOf" srcId="{368988A9-58C3-4D13-958F-6F892CA4AB88}" destId="{1559A9EB-9D26-450F-B56C-3851E0BD826F}" srcOrd="0" destOrd="0" presId="urn:microsoft.com/office/officeart/2005/8/layout/orgChart1"/>
    <dgm:cxn modelId="{1994C999-6035-4B7F-B5E3-678260B4A5F7}" type="presParOf" srcId="{1559A9EB-9D26-450F-B56C-3851E0BD826F}" destId="{FD30F57F-B076-4023-A19C-2EBA3B272567}" srcOrd="0" destOrd="0" presId="urn:microsoft.com/office/officeart/2005/8/layout/orgChart1"/>
    <dgm:cxn modelId="{6176A31D-5D2D-4226-BF0C-B0BC9C4541FA}" type="presParOf" srcId="{1559A9EB-9D26-450F-B56C-3851E0BD826F}" destId="{C0B2C0DE-A757-43CF-85A1-935F8D57E63F}" srcOrd="1" destOrd="0" presId="urn:microsoft.com/office/officeart/2005/8/layout/orgChart1"/>
    <dgm:cxn modelId="{F879646D-2B3E-4235-8D6C-3E18BCE0E435}" type="presParOf" srcId="{368988A9-58C3-4D13-958F-6F892CA4AB88}" destId="{7F0A2E37-5C67-424B-9F62-707A5261C557}" srcOrd="1" destOrd="0" presId="urn:microsoft.com/office/officeart/2005/8/layout/orgChart1"/>
    <dgm:cxn modelId="{5AAE2D3E-9A23-4420-B2D1-57B0EE190E2B}" type="presParOf" srcId="{7F0A2E37-5C67-424B-9F62-707A5261C557}" destId="{51920DCF-20C0-4E66-813B-26C8A9F808F8}" srcOrd="0" destOrd="0" presId="urn:microsoft.com/office/officeart/2005/8/layout/orgChart1"/>
    <dgm:cxn modelId="{B4D74F67-151E-41E7-8972-79F0B0558A5B}" type="presParOf" srcId="{7F0A2E37-5C67-424B-9F62-707A5261C557}" destId="{247C4880-9336-48B0-9936-9B5264D8DA5D}" srcOrd="1" destOrd="0" presId="urn:microsoft.com/office/officeart/2005/8/layout/orgChart1"/>
    <dgm:cxn modelId="{128541D4-A38C-490E-B55D-8D6A20F54BEA}" type="presParOf" srcId="{247C4880-9336-48B0-9936-9B5264D8DA5D}" destId="{00E8BC75-F6E4-45E0-A702-77D38EBAF61F}" srcOrd="0" destOrd="0" presId="urn:microsoft.com/office/officeart/2005/8/layout/orgChart1"/>
    <dgm:cxn modelId="{08B62051-0D39-435C-8A27-A3C90E3B32DC}" type="presParOf" srcId="{00E8BC75-F6E4-45E0-A702-77D38EBAF61F}" destId="{4413253A-347A-4EE8-A42E-D9EAD6222795}" srcOrd="0" destOrd="0" presId="urn:microsoft.com/office/officeart/2005/8/layout/orgChart1"/>
    <dgm:cxn modelId="{81FB7F4D-6F6C-465B-9CF4-67CA4DDA739D}" type="presParOf" srcId="{00E8BC75-F6E4-45E0-A702-77D38EBAF61F}" destId="{FDFF8C86-5637-4EC3-AC37-939A16BBA07B}" srcOrd="1" destOrd="0" presId="urn:microsoft.com/office/officeart/2005/8/layout/orgChart1"/>
    <dgm:cxn modelId="{DBF815D0-4ED7-4E28-8EE0-1A17DA456CA3}" type="presParOf" srcId="{247C4880-9336-48B0-9936-9B5264D8DA5D}" destId="{9B7B1BE5-0616-4731-B202-8363A3246E8D}" srcOrd="1" destOrd="0" presId="urn:microsoft.com/office/officeart/2005/8/layout/orgChart1"/>
    <dgm:cxn modelId="{337A4317-AB2C-4DA1-9256-831DD7C38F89}" type="presParOf" srcId="{247C4880-9336-48B0-9936-9B5264D8DA5D}" destId="{E275A4C8-1476-4686-8DC2-B1DF87E4F789}" srcOrd="2" destOrd="0" presId="urn:microsoft.com/office/officeart/2005/8/layout/orgChart1"/>
    <dgm:cxn modelId="{C2E7200E-E21A-4074-90D9-13624F7007FF}" type="presParOf" srcId="{7F0A2E37-5C67-424B-9F62-707A5261C557}" destId="{AAF13A57-72FE-410D-B5CA-2D94BA036385}" srcOrd="2" destOrd="0" presId="urn:microsoft.com/office/officeart/2005/8/layout/orgChart1"/>
    <dgm:cxn modelId="{7184F120-0B2D-4A6F-A092-E60EFC14C54A}" type="presParOf" srcId="{7F0A2E37-5C67-424B-9F62-707A5261C557}" destId="{EE721095-F744-4533-9CDE-AD505BA6F1D1}" srcOrd="3" destOrd="0" presId="urn:microsoft.com/office/officeart/2005/8/layout/orgChart1"/>
    <dgm:cxn modelId="{A2546772-77FE-468A-AF83-83FDC9CBD413}" type="presParOf" srcId="{EE721095-F744-4533-9CDE-AD505BA6F1D1}" destId="{EFD08B54-AA69-43EB-B156-CB0CAE1015E4}" srcOrd="0" destOrd="0" presId="urn:microsoft.com/office/officeart/2005/8/layout/orgChart1"/>
    <dgm:cxn modelId="{EDE3CAB8-40E3-4FFF-9CD1-D528A510904E}" type="presParOf" srcId="{EFD08B54-AA69-43EB-B156-CB0CAE1015E4}" destId="{B0A3ED6B-672B-4425-A9C0-DF10A74FC6C5}" srcOrd="0" destOrd="0" presId="urn:microsoft.com/office/officeart/2005/8/layout/orgChart1"/>
    <dgm:cxn modelId="{31CE77B5-1E79-4462-B3A5-8C8F10DB408C}" type="presParOf" srcId="{EFD08B54-AA69-43EB-B156-CB0CAE1015E4}" destId="{7316A28A-83DA-42EF-9956-E9352099217A}" srcOrd="1" destOrd="0" presId="urn:microsoft.com/office/officeart/2005/8/layout/orgChart1"/>
    <dgm:cxn modelId="{5566F2A5-5D8F-49D0-B1D8-940E468F50A7}" type="presParOf" srcId="{EE721095-F744-4533-9CDE-AD505BA6F1D1}" destId="{9D7DF2DF-09B1-4058-89B3-425916AE419F}" srcOrd="1" destOrd="0" presId="urn:microsoft.com/office/officeart/2005/8/layout/orgChart1"/>
    <dgm:cxn modelId="{E1B2001F-23E5-423D-B4A7-F9A8598BF0EA}" type="presParOf" srcId="{EE721095-F744-4533-9CDE-AD505BA6F1D1}" destId="{396D4A92-7FC7-4E67-AB18-4E17373F632F}" srcOrd="2" destOrd="0" presId="urn:microsoft.com/office/officeart/2005/8/layout/orgChart1"/>
    <dgm:cxn modelId="{69DDCC05-DC14-4041-9EE5-34A850622A03}" type="presParOf" srcId="{7F0A2E37-5C67-424B-9F62-707A5261C557}" destId="{18C26A19-887E-4490-82E4-8BE4BF3F4220}" srcOrd="4" destOrd="0" presId="urn:microsoft.com/office/officeart/2005/8/layout/orgChart1"/>
    <dgm:cxn modelId="{D258F555-AF52-4027-B5C9-C0DAC0BDD693}" type="presParOf" srcId="{7F0A2E37-5C67-424B-9F62-707A5261C557}" destId="{13C2480E-9E24-4757-A493-980AE75A8613}" srcOrd="5" destOrd="0" presId="urn:microsoft.com/office/officeart/2005/8/layout/orgChart1"/>
    <dgm:cxn modelId="{770E3C9C-A7DB-4687-BFFD-3459A02025B2}" type="presParOf" srcId="{13C2480E-9E24-4757-A493-980AE75A8613}" destId="{DBD7E8AD-8D1C-4555-BF0C-98847308A7E9}" srcOrd="0" destOrd="0" presId="urn:microsoft.com/office/officeart/2005/8/layout/orgChart1"/>
    <dgm:cxn modelId="{4D86029E-1612-4494-9C7B-64BF9E84F51E}" type="presParOf" srcId="{DBD7E8AD-8D1C-4555-BF0C-98847308A7E9}" destId="{C7843189-C06E-4FF9-9090-8D35B69832F2}" srcOrd="0" destOrd="0" presId="urn:microsoft.com/office/officeart/2005/8/layout/orgChart1"/>
    <dgm:cxn modelId="{29C262C9-1CE9-4758-9113-57D944383CDD}" type="presParOf" srcId="{DBD7E8AD-8D1C-4555-BF0C-98847308A7E9}" destId="{6C4883C7-599A-48CB-8815-DD38E048CF96}" srcOrd="1" destOrd="0" presId="urn:microsoft.com/office/officeart/2005/8/layout/orgChart1"/>
    <dgm:cxn modelId="{86F7BF09-A65F-47AA-B0C4-3CA01474FF18}" type="presParOf" srcId="{13C2480E-9E24-4757-A493-980AE75A8613}" destId="{9C93F07F-F265-4D06-A5D1-0A6D060140E8}" srcOrd="1" destOrd="0" presId="urn:microsoft.com/office/officeart/2005/8/layout/orgChart1"/>
    <dgm:cxn modelId="{FB71803C-ACE7-48AA-BC20-23F7D8DBCBB2}" type="presParOf" srcId="{13C2480E-9E24-4757-A493-980AE75A8613}" destId="{091DCD35-CC18-47DF-96ED-230F1A580D18}" srcOrd="2" destOrd="0" presId="urn:microsoft.com/office/officeart/2005/8/layout/orgChart1"/>
    <dgm:cxn modelId="{B6838F34-91E9-412D-952B-25DCCD86B208}" type="presParOf" srcId="{368988A9-58C3-4D13-958F-6F892CA4AB88}" destId="{B72469F5-6155-4896-9CDB-C46F9D9A8173}" srcOrd="2" destOrd="0" presId="urn:microsoft.com/office/officeart/2005/8/layout/orgChart1"/>
    <dgm:cxn modelId="{87D273D9-08D9-4156-A201-1DD4F9EC8877}" type="presParOf" srcId="{E0961DFC-3716-42DF-8E4C-3F154E16B46D}" destId="{75EB7536-EF9C-4C9F-AD66-CBE58DDB4BBA}" srcOrd="2" destOrd="0" presId="urn:microsoft.com/office/officeart/2005/8/layout/orgChart1"/>
    <dgm:cxn modelId="{8B9C3CF7-A4D7-491F-8A54-9177F90D0884}" type="presParOf" srcId="{E0961DFC-3716-42DF-8E4C-3F154E16B46D}" destId="{241E1292-69D5-4AD3-8FBC-09262618F870}" srcOrd="3" destOrd="0" presId="urn:microsoft.com/office/officeart/2005/8/layout/orgChart1"/>
    <dgm:cxn modelId="{F7991BD9-33D2-459F-AB0D-FA5D8E92B66B}" type="presParOf" srcId="{241E1292-69D5-4AD3-8FBC-09262618F870}" destId="{E93ED67B-8245-4DA6-B947-CA03488DBD8E}" srcOrd="0" destOrd="0" presId="urn:microsoft.com/office/officeart/2005/8/layout/orgChart1"/>
    <dgm:cxn modelId="{67AE20E6-AEFA-4E5C-B5E0-C1CC12025713}" type="presParOf" srcId="{E93ED67B-8245-4DA6-B947-CA03488DBD8E}" destId="{A9F9607C-4EE5-4520-82FE-AAFB076B5EB3}" srcOrd="0" destOrd="0" presId="urn:microsoft.com/office/officeart/2005/8/layout/orgChart1"/>
    <dgm:cxn modelId="{409D30D7-F0D8-445D-A85A-0EAF6B4BE447}" type="presParOf" srcId="{E93ED67B-8245-4DA6-B947-CA03488DBD8E}" destId="{6C2880C0-9286-43F5-A298-63A0C808F1F0}" srcOrd="1" destOrd="0" presId="urn:microsoft.com/office/officeart/2005/8/layout/orgChart1"/>
    <dgm:cxn modelId="{9FE3F858-BAD4-47DA-8C5B-C0B839DF91E1}" type="presParOf" srcId="{241E1292-69D5-4AD3-8FBC-09262618F870}" destId="{1B996CC8-747E-475B-872D-0851DE647720}" srcOrd="1" destOrd="0" presId="urn:microsoft.com/office/officeart/2005/8/layout/orgChart1"/>
    <dgm:cxn modelId="{0FAAE90F-E023-4751-91F7-96B2B7242134}" type="presParOf" srcId="{1B996CC8-747E-475B-872D-0851DE647720}" destId="{1DBE3843-A522-4549-8CB1-4177AEA4C1EE}" srcOrd="0" destOrd="0" presId="urn:microsoft.com/office/officeart/2005/8/layout/orgChart1"/>
    <dgm:cxn modelId="{7BEB5AE8-6579-4F3E-A036-1A9C22FA2D99}" type="presParOf" srcId="{1B996CC8-747E-475B-872D-0851DE647720}" destId="{BF68AA04-7801-4ED4-8AFE-FFBCB41EC876}" srcOrd="1" destOrd="0" presId="urn:microsoft.com/office/officeart/2005/8/layout/orgChart1"/>
    <dgm:cxn modelId="{964C63B9-A8CD-4778-BAD2-C70E961ECEFC}" type="presParOf" srcId="{BF68AA04-7801-4ED4-8AFE-FFBCB41EC876}" destId="{E9487374-54B2-41F7-BAFC-E0A91A326E8B}" srcOrd="0" destOrd="0" presId="urn:microsoft.com/office/officeart/2005/8/layout/orgChart1"/>
    <dgm:cxn modelId="{A9C66F24-394E-4D42-ACDB-AC960293B291}" type="presParOf" srcId="{E9487374-54B2-41F7-BAFC-E0A91A326E8B}" destId="{5D419D5E-9595-4DE8-A01B-7AB5DB52A3CF}" srcOrd="0" destOrd="0" presId="urn:microsoft.com/office/officeart/2005/8/layout/orgChart1"/>
    <dgm:cxn modelId="{D49E2CC5-3FB2-41CB-920A-6A03BB60D4DC}" type="presParOf" srcId="{E9487374-54B2-41F7-BAFC-E0A91A326E8B}" destId="{E73DAEFB-C4F1-4B8E-A859-1297387DD8D2}" srcOrd="1" destOrd="0" presId="urn:microsoft.com/office/officeart/2005/8/layout/orgChart1"/>
    <dgm:cxn modelId="{40AC3046-425A-4CDD-B808-1510D6CBA953}" type="presParOf" srcId="{BF68AA04-7801-4ED4-8AFE-FFBCB41EC876}" destId="{9D29865A-51EE-4E0C-9BCD-E743B53E2214}" srcOrd="1" destOrd="0" presId="urn:microsoft.com/office/officeart/2005/8/layout/orgChart1"/>
    <dgm:cxn modelId="{6D14236E-C453-451F-A02F-3D73F6375723}" type="presParOf" srcId="{BF68AA04-7801-4ED4-8AFE-FFBCB41EC876}" destId="{D159EF4E-B496-4233-BC78-0B7E8BBE241B}" srcOrd="2" destOrd="0" presId="urn:microsoft.com/office/officeart/2005/8/layout/orgChart1"/>
    <dgm:cxn modelId="{93537CED-FEA1-4632-96DB-A44A7542BF52}" type="presParOf" srcId="{1B996CC8-747E-475B-872D-0851DE647720}" destId="{DC3F43A5-AE7E-4C7E-A3A1-C0A7C5201DB3}" srcOrd="2" destOrd="0" presId="urn:microsoft.com/office/officeart/2005/8/layout/orgChart1"/>
    <dgm:cxn modelId="{96E7BCCA-51D4-4470-B510-5297370EAB9A}" type="presParOf" srcId="{1B996CC8-747E-475B-872D-0851DE647720}" destId="{D8DD9763-03E0-4B14-802C-8AC24E0BE7F0}" srcOrd="3" destOrd="0" presId="urn:microsoft.com/office/officeart/2005/8/layout/orgChart1"/>
    <dgm:cxn modelId="{2B28C34A-A6D2-49F8-B022-0FC542D94B6D}" type="presParOf" srcId="{D8DD9763-03E0-4B14-802C-8AC24E0BE7F0}" destId="{CB6F5EA6-A57A-4532-9D40-27CC8DA7F9E4}" srcOrd="0" destOrd="0" presId="urn:microsoft.com/office/officeart/2005/8/layout/orgChart1"/>
    <dgm:cxn modelId="{62C2FB86-F334-4B4C-95F5-B8E41DE770D1}" type="presParOf" srcId="{CB6F5EA6-A57A-4532-9D40-27CC8DA7F9E4}" destId="{5D761768-1F95-4B64-8081-87561F1D0907}" srcOrd="0" destOrd="0" presId="urn:microsoft.com/office/officeart/2005/8/layout/orgChart1"/>
    <dgm:cxn modelId="{244E99EC-0793-4F4C-8309-0F4476BDD332}" type="presParOf" srcId="{CB6F5EA6-A57A-4532-9D40-27CC8DA7F9E4}" destId="{EC12837C-5875-4E59-901C-604F8CE123EB}" srcOrd="1" destOrd="0" presId="urn:microsoft.com/office/officeart/2005/8/layout/orgChart1"/>
    <dgm:cxn modelId="{2028FD8C-13EC-4E96-AC03-83691A96B2E7}" type="presParOf" srcId="{D8DD9763-03E0-4B14-802C-8AC24E0BE7F0}" destId="{89E8358F-900C-4AE7-A260-2534A53440FF}" srcOrd="1" destOrd="0" presId="urn:microsoft.com/office/officeart/2005/8/layout/orgChart1"/>
    <dgm:cxn modelId="{AC3FCFA6-FED0-40A5-88BF-E0AF127D908C}" type="presParOf" srcId="{D8DD9763-03E0-4B14-802C-8AC24E0BE7F0}" destId="{E44D7C7C-6BED-4E40-87D5-E346A339A4C5}" srcOrd="2" destOrd="0" presId="urn:microsoft.com/office/officeart/2005/8/layout/orgChart1"/>
    <dgm:cxn modelId="{F214987D-EE91-4B5C-A5AD-31EBE36FD5E1}" type="presParOf" srcId="{1B996CC8-747E-475B-872D-0851DE647720}" destId="{045EF54C-B47D-4A90-AE0A-87D91B713948}" srcOrd="4" destOrd="0" presId="urn:microsoft.com/office/officeart/2005/8/layout/orgChart1"/>
    <dgm:cxn modelId="{BBA95A9B-8BE9-4BDB-8568-313CA8944FAC}" type="presParOf" srcId="{1B996CC8-747E-475B-872D-0851DE647720}" destId="{4DC36830-5646-47EA-8AFE-942718DA6E4E}" srcOrd="5" destOrd="0" presId="urn:microsoft.com/office/officeart/2005/8/layout/orgChart1"/>
    <dgm:cxn modelId="{BA706A52-319C-4638-9CA9-411C62BC2009}" type="presParOf" srcId="{4DC36830-5646-47EA-8AFE-942718DA6E4E}" destId="{CCA6EC30-7523-4977-9F32-A73636D3A960}" srcOrd="0" destOrd="0" presId="urn:microsoft.com/office/officeart/2005/8/layout/orgChart1"/>
    <dgm:cxn modelId="{67578212-AD06-4A44-A498-4CA9375F32BD}" type="presParOf" srcId="{CCA6EC30-7523-4977-9F32-A73636D3A960}" destId="{F9200F7C-B06B-44C5-BF69-DD9FFCB74F28}" srcOrd="0" destOrd="0" presId="urn:microsoft.com/office/officeart/2005/8/layout/orgChart1"/>
    <dgm:cxn modelId="{E7B499E8-C6FE-40DF-B420-B0FB43E9991E}" type="presParOf" srcId="{CCA6EC30-7523-4977-9F32-A73636D3A960}" destId="{ED56B781-0A71-419E-A77C-BA010D892C1F}" srcOrd="1" destOrd="0" presId="urn:microsoft.com/office/officeart/2005/8/layout/orgChart1"/>
    <dgm:cxn modelId="{49B0DBB3-8915-4ADF-865F-7F5E87B365D8}" type="presParOf" srcId="{4DC36830-5646-47EA-8AFE-942718DA6E4E}" destId="{1E4B939B-7258-4C7C-B8C4-3583A9734F82}" srcOrd="1" destOrd="0" presId="urn:microsoft.com/office/officeart/2005/8/layout/orgChart1"/>
    <dgm:cxn modelId="{FC70D623-5B5C-43F7-8B25-2B97ECF70A61}" type="presParOf" srcId="{4DC36830-5646-47EA-8AFE-942718DA6E4E}" destId="{AA85ECCB-C440-4EC7-928F-E1AABEBC9B53}" srcOrd="2" destOrd="0" presId="urn:microsoft.com/office/officeart/2005/8/layout/orgChart1"/>
    <dgm:cxn modelId="{04591FDB-BFF0-4ED5-88DD-BD8985DDA365}" type="presParOf" srcId="{1B996CC8-747E-475B-872D-0851DE647720}" destId="{459D01D8-E611-4330-8490-90DF18E74E95}" srcOrd="6" destOrd="0" presId="urn:microsoft.com/office/officeart/2005/8/layout/orgChart1"/>
    <dgm:cxn modelId="{31E96DBA-F92A-40AC-83B6-A5ECB36628A9}" type="presParOf" srcId="{1B996CC8-747E-475B-872D-0851DE647720}" destId="{8FD09396-1927-483B-A9E0-32BED8FA5D3D}" srcOrd="7" destOrd="0" presId="urn:microsoft.com/office/officeart/2005/8/layout/orgChart1"/>
    <dgm:cxn modelId="{14688AA7-F363-4154-A0AD-62E59E01D5A1}" type="presParOf" srcId="{8FD09396-1927-483B-A9E0-32BED8FA5D3D}" destId="{3DE1A30A-443D-4DF3-A977-133A4C20DFEB}" srcOrd="0" destOrd="0" presId="urn:microsoft.com/office/officeart/2005/8/layout/orgChart1"/>
    <dgm:cxn modelId="{D148EC9C-6727-4EBD-B3F4-F221079EA9D4}" type="presParOf" srcId="{3DE1A30A-443D-4DF3-A977-133A4C20DFEB}" destId="{B441D850-EAD7-4015-8EC1-F2F3F575E41D}" srcOrd="0" destOrd="0" presId="urn:microsoft.com/office/officeart/2005/8/layout/orgChart1"/>
    <dgm:cxn modelId="{26C675D3-444F-4142-8C15-7B2D67FCBB4E}" type="presParOf" srcId="{3DE1A30A-443D-4DF3-A977-133A4C20DFEB}" destId="{D84977E5-7284-4FA3-932D-C72263AC3307}" srcOrd="1" destOrd="0" presId="urn:microsoft.com/office/officeart/2005/8/layout/orgChart1"/>
    <dgm:cxn modelId="{73189B4F-07D7-4479-A0D1-BD237DFEF627}" type="presParOf" srcId="{8FD09396-1927-483B-A9E0-32BED8FA5D3D}" destId="{AFF6CB4E-33C1-4AD9-9A69-2F41127405E8}" srcOrd="1" destOrd="0" presId="urn:microsoft.com/office/officeart/2005/8/layout/orgChart1"/>
    <dgm:cxn modelId="{1BCE7EC8-45AE-4C9A-B747-6E657C1A855C}" type="presParOf" srcId="{8FD09396-1927-483B-A9E0-32BED8FA5D3D}" destId="{AAF7F8B3-720B-4165-98F8-D86D2D555D75}" srcOrd="2" destOrd="0" presId="urn:microsoft.com/office/officeart/2005/8/layout/orgChart1"/>
    <dgm:cxn modelId="{0DCE55E8-D7AF-4B59-9737-C39E1F79D38D}" type="presParOf" srcId="{241E1292-69D5-4AD3-8FBC-09262618F870}" destId="{F679A36D-C06A-4789-A4AB-A28E124268BB}" srcOrd="2" destOrd="0" presId="urn:microsoft.com/office/officeart/2005/8/layout/orgChart1"/>
    <dgm:cxn modelId="{8BC76327-1A3F-4E4E-91B6-60C17AE297B1}" type="presParOf" srcId="{69BB063F-2B9A-41F2-9224-34711C01B5A7}" destId="{8A84856F-4174-4C00-B940-8A458CAC034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B1AA0E2-F2BD-41F8-9AD1-D4413ABF000E}" type="doc">
      <dgm:prSet loTypeId="urn:microsoft.com/office/officeart/2005/8/layout/orgChart1" loCatId="hierarchy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pt-BR"/>
        </a:p>
      </dgm:t>
    </dgm:pt>
    <dgm:pt modelId="{138BDBD9-BF8F-413D-BFDE-FA8783099913}">
      <dgm:prSet phldrT="[Texto]"/>
      <dgm:spPr/>
      <dgm:t>
        <a:bodyPr/>
        <a:lstStyle/>
        <a:p>
          <a:r>
            <a:rPr lang="pt-BR"/>
            <a:t>Teste e  integração</a:t>
          </a:r>
        </a:p>
      </dgm:t>
    </dgm:pt>
    <dgm:pt modelId="{B1A2548A-E399-4C77-9900-0927E41A701C}" type="parTrans" cxnId="{4763B300-313D-4409-A336-CA0DBE2BE22C}">
      <dgm:prSet/>
      <dgm:spPr/>
      <dgm:t>
        <a:bodyPr/>
        <a:lstStyle/>
        <a:p>
          <a:endParaRPr lang="pt-BR"/>
        </a:p>
      </dgm:t>
    </dgm:pt>
    <dgm:pt modelId="{B1C7C1EE-09D5-4FB4-ADDC-8D84306F5927}" type="sibTrans" cxnId="{4763B300-313D-4409-A336-CA0DBE2BE22C}">
      <dgm:prSet/>
      <dgm:spPr/>
      <dgm:t>
        <a:bodyPr/>
        <a:lstStyle/>
        <a:p>
          <a:endParaRPr lang="pt-BR"/>
        </a:p>
      </dgm:t>
    </dgm:pt>
    <dgm:pt modelId="{7D3F5E63-439B-438E-AD9C-225E891A2AB7}">
      <dgm:prSet phldrT="[Texto]"/>
      <dgm:spPr/>
      <dgm:t>
        <a:bodyPr/>
        <a:lstStyle/>
        <a:p>
          <a:r>
            <a:rPr lang="pt-BR"/>
            <a:t>Teste</a:t>
          </a:r>
        </a:p>
      </dgm:t>
    </dgm:pt>
    <dgm:pt modelId="{A3B66C1F-EAB0-412E-8985-037FE4965634}" type="parTrans" cxnId="{3D917E0C-8426-40C3-B526-9AB6C3BDA16A}">
      <dgm:prSet/>
      <dgm:spPr/>
      <dgm:t>
        <a:bodyPr/>
        <a:lstStyle/>
        <a:p>
          <a:endParaRPr lang="pt-BR"/>
        </a:p>
      </dgm:t>
    </dgm:pt>
    <dgm:pt modelId="{BF86130F-802C-4A0B-A457-EF9313E352B5}" type="sibTrans" cxnId="{3D917E0C-8426-40C3-B526-9AB6C3BDA16A}">
      <dgm:prSet/>
      <dgm:spPr/>
      <dgm:t>
        <a:bodyPr/>
        <a:lstStyle/>
        <a:p>
          <a:endParaRPr lang="pt-BR"/>
        </a:p>
      </dgm:t>
    </dgm:pt>
    <dgm:pt modelId="{9723182E-C592-4DF6-9414-2912D4C28A3D}">
      <dgm:prSet phldrT="[Texto]"/>
      <dgm:spPr/>
      <dgm:t>
        <a:bodyPr/>
        <a:lstStyle/>
        <a:p>
          <a:r>
            <a:rPr lang="pt-BR"/>
            <a:t>Integração</a:t>
          </a:r>
        </a:p>
      </dgm:t>
    </dgm:pt>
    <dgm:pt modelId="{CC28E244-9856-43DC-A5F1-27A5FE86848F}" type="parTrans" cxnId="{A83F38D9-6466-4D7D-95DC-7C344C50E628}">
      <dgm:prSet/>
      <dgm:spPr/>
      <dgm:t>
        <a:bodyPr/>
        <a:lstStyle/>
        <a:p>
          <a:endParaRPr lang="pt-BR"/>
        </a:p>
      </dgm:t>
    </dgm:pt>
    <dgm:pt modelId="{9AE3E354-1922-4513-A19C-9EB7E1285B95}" type="sibTrans" cxnId="{A83F38D9-6466-4D7D-95DC-7C344C50E628}">
      <dgm:prSet/>
      <dgm:spPr/>
      <dgm:t>
        <a:bodyPr/>
        <a:lstStyle/>
        <a:p>
          <a:endParaRPr lang="pt-BR"/>
        </a:p>
      </dgm:t>
    </dgm:pt>
    <dgm:pt modelId="{288BF1B5-B8E5-445A-BFC9-D322123F93DE}">
      <dgm:prSet phldrT="[Texto]"/>
      <dgm:spPr/>
      <dgm:t>
        <a:bodyPr/>
        <a:lstStyle/>
        <a:p>
          <a:r>
            <a:rPr lang="pt-BR"/>
            <a:t>Teste circuito eletrônico</a:t>
          </a:r>
        </a:p>
      </dgm:t>
    </dgm:pt>
    <dgm:pt modelId="{4FEE1B2E-1F6A-4741-87A4-F4740CA77AFA}" type="parTrans" cxnId="{1C6A3693-1A54-4CFC-91A8-52345682E695}">
      <dgm:prSet/>
      <dgm:spPr/>
      <dgm:t>
        <a:bodyPr/>
        <a:lstStyle/>
        <a:p>
          <a:endParaRPr lang="pt-BR"/>
        </a:p>
      </dgm:t>
    </dgm:pt>
    <dgm:pt modelId="{F825EF3A-8604-4C72-9171-BB183CF08013}" type="sibTrans" cxnId="{1C6A3693-1A54-4CFC-91A8-52345682E695}">
      <dgm:prSet/>
      <dgm:spPr/>
      <dgm:t>
        <a:bodyPr/>
        <a:lstStyle/>
        <a:p>
          <a:endParaRPr lang="pt-BR"/>
        </a:p>
      </dgm:t>
    </dgm:pt>
    <dgm:pt modelId="{F7B4F227-E49F-43CE-BD8F-B436851369CC}">
      <dgm:prSet phldrT="[Texto]"/>
      <dgm:spPr/>
      <dgm:t>
        <a:bodyPr/>
        <a:lstStyle/>
        <a:p>
          <a:r>
            <a:rPr lang="pt-BR"/>
            <a:t>Teste de componentes</a:t>
          </a:r>
        </a:p>
      </dgm:t>
    </dgm:pt>
    <dgm:pt modelId="{C725DE46-803A-43DD-82A5-601F853BACBE}" type="parTrans" cxnId="{EC91CC51-3F76-4583-90E9-079EC629EF22}">
      <dgm:prSet/>
      <dgm:spPr/>
      <dgm:t>
        <a:bodyPr/>
        <a:lstStyle/>
        <a:p>
          <a:endParaRPr lang="pt-BR"/>
        </a:p>
      </dgm:t>
    </dgm:pt>
    <dgm:pt modelId="{53043AED-35E1-4FE1-B10D-82D5BA0AEA43}" type="sibTrans" cxnId="{EC91CC51-3F76-4583-90E9-079EC629EF22}">
      <dgm:prSet/>
      <dgm:spPr/>
      <dgm:t>
        <a:bodyPr/>
        <a:lstStyle/>
        <a:p>
          <a:endParaRPr lang="pt-BR"/>
        </a:p>
      </dgm:t>
    </dgm:pt>
    <dgm:pt modelId="{441A772F-204A-4551-84CC-8EA09B1F50D8}">
      <dgm:prSet phldrT="[Texto]"/>
      <dgm:spPr/>
      <dgm:t>
        <a:bodyPr/>
        <a:lstStyle/>
        <a:p>
          <a:r>
            <a:rPr lang="pt-BR"/>
            <a:t>Teste de irrigação</a:t>
          </a:r>
        </a:p>
      </dgm:t>
    </dgm:pt>
    <dgm:pt modelId="{4463AD6A-3925-4EC7-B9BC-55F017E8FAA5}" type="parTrans" cxnId="{B26604EE-87BA-4576-A38E-A3E25CDF30F0}">
      <dgm:prSet/>
      <dgm:spPr/>
      <dgm:t>
        <a:bodyPr/>
        <a:lstStyle/>
        <a:p>
          <a:endParaRPr lang="pt-BR"/>
        </a:p>
      </dgm:t>
    </dgm:pt>
    <dgm:pt modelId="{1DEC570C-D31C-40D3-9C84-7F2E8A5BB07F}" type="sibTrans" cxnId="{B26604EE-87BA-4576-A38E-A3E25CDF30F0}">
      <dgm:prSet/>
      <dgm:spPr/>
      <dgm:t>
        <a:bodyPr/>
        <a:lstStyle/>
        <a:p>
          <a:endParaRPr lang="pt-BR"/>
        </a:p>
      </dgm:t>
    </dgm:pt>
    <dgm:pt modelId="{58C6D136-D1CD-487F-9E30-D8BD6E38395A}">
      <dgm:prSet phldrT="[Texto]"/>
      <dgm:spPr/>
      <dgm:t>
        <a:bodyPr/>
        <a:lstStyle/>
        <a:p>
          <a:r>
            <a:rPr lang="pt-BR"/>
            <a:t>Teste de luz</a:t>
          </a:r>
        </a:p>
      </dgm:t>
    </dgm:pt>
    <dgm:pt modelId="{85C0FB41-84E4-48F4-9282-4FB385B47D9C}" type="parTrans" cxnId="{D042C310-FC12-4DAA-B567-04058CFD966D}">
      <dgm:prSet/>
      <dgm:spPr/>
      <dgm:t>
        <a:bodyPr/>
        <a:lstStyle/>
        <a:p>
          <a:endParaRPr lang="pt-BR"/>
        </a:p>
      </dgm:t>
    </dgm:pt>
    <dgm:pt modelId="{82861281-5781-4656-8491-C1A2626A076F}" type="sibTrans" cxnId="{D042C310-FC12-4DAA-B567-04058CFD966D}">
      <dgm:prSet/>
      <dgm:spPr/>
      <dgm:t>
        <a:bodyPr/>
        <a:lstStyle/>
        <a:p>
          <a:endParaRPr lang="pt-BR"/>
        </a:p>
      </dgm:t>
    </dgm:pt>
    <dgm:pt modelId="{0D5A298F-7082-4AEC-9626-67A3D110AAF3}">
      <dgm:prSet phldrT="[Texto]"/>
      <dgm:spPr/>
      <dgm:t>
        <a:bodyPr/>
        <a:lstStyle/>
        <a:p>
          <a:r>
            <a:rPr lang="pt-BR"/>
            <a:t>Integração entre software e hardware</a:t>
          </a:r>
        </a:p>
      </dgm:t>
    </dgm:pt>
    <dgm:pt modelId="{7594AF5B-711C-4ED3-8A27-D628252FD23F}" type="parTrans" cxnId="{FEB0750B-7C6A-4728-8D37-B15E1A63FB35}">
      <dgm:prSet/>
      <dgm:spPr/>
      <dgm:t>
        <a:bodyPr/>
        <a:lstStyle/>
        <a:p>
          <a:endParaRPr lang="pt-BR"/>
        </a:p>
      </dgm:t>
    </dgm:pt>
    <dgm:pt modelId="{E26E1C58-C397-4E9D-9F33-1F6EEE4C858D}" type="sibTrans" cxnId="{FEB0750B-7C6A-4728-8D37-B15E1A63FB35}">
      <dgm:prSet/>
      <dgm:spPr/>
      <dgm:t>
        <a:bodyPr/>
        <a:lstStyle/>
        <a:p>
          <a:endParaRPr lang="pt-BR"/>
        </a:p>
      </dgm:t>
    </dgm:pt>
    <dgm:pt modelId="{CECD3DA2-B42D-478A-8A0D-E702F1D998C0}" type="pres">
      <dgm:prSet presAssocID="{8B1AA0E2-F2BD-41F8-9AD1-D4413ABF000E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99337101-78AF-4BB4-9B66-0795937C4618}" type="pres">
      <dgm:prSet presAssocID="{138BDBD9-BF8F-413D-BFDE-FA8783099913}" presName="hierRoot1" presStyleCnt="0">
        <dgm:presLayoutVars>
          <dgm:hierBranch val="init"/>
        </dgm:presLayoutVars>
      </dgm:prSet>
      <dgm:spPr/>
    </dgm:pt>
    <dgm:pt modelId="{C5EF9EFC-8A96-4570-88E0-BBB9A69C749C}" type="pres">
      <dgm:prSet presAssocID="{138BDBD9-BF8F-413D-BFDE-FA8783099913}" presName="rootComposite1" presStyleCnt="0"/>
      <dgm:spPr/>
    </dgm:pt>
    <dgm:pt modelId="{64211A11-B0A3-40BE-B270-7B395652A3C2}" type="pres">
      <dgm:prSet presAssocID="{138BDBD9-BF8F-413D-BFDE-FA8783099913}" presName="rootText1" presStyleLbl="node0" presStyleIdx="0" presStyleCnt="1">
        <dgm:presLayoutVars>
          <dgm:chPref val="3"/>
        </dgm:presLayoutVars>
      </dgm:prSet>
      <dgm:spPr/>
    </dgm:pt>
    <dgm:pt modelId="{5E4DD4A6-9F15-429B-AA60-C4BF18132FB1}" type="pres">
      <dgm:prSet presAssocID="{138BDBD9-BF8F-413D-BFDE-FA8783099913}" presName="rootConnector1" presStyleLbl="node1" presStyleIdx="0" presStyleCnt="0"/>
      <dgm:spPr/>
    </dgm:pt>
    <dgm:pt modelId="{BBB7D144-2395-49BD-81E4-27DC6C033493}" type="pres">
      <dgm:prSet presAssocID="{138BDBD9-BF8F-413D-BFDE-FA8783099913}" presName="hierChild2" presStyleCnt="0"/>
      <dgm:spPr/>
    </dgm:pt>
    <dgm:pt modelId="{C24CFFA2-8661-4353-A11D-52054E68B6F2}" type="pres">
      <dgm:prSet presAssocID="{A3B66C1F-EAB0-412E-8985-037FE4965634}" presName="Name37" presStyleLbl="parChTrans1D2" presStyleIdx="0" presStyleCnt="2"/>
      <dgm:spPr/>
    </dgm:pt>
    <dgm:pt modelId="{A7A212F8-2778-4533-AF2B-D4F6659BD67D}" type="pres">
      <dgm:prSet presAssocID="{7D3F5E63-439B-438E-AD9C-225E891A2AB7}" presName="hierRoot2" presStyleCnt="0">
        <dgm:presLayoutVars>
          <dgm:hierBranch val="init"/>
        </dgm:presLayoutVars>
      </dgm:prSet>
      <dgm:spPr/>
    </dgm:pt>
    <dgm:pt modelId="{80C1EE4C-618D-4AD1-A01F-D1CED4B56530}" type="pres">
      <dgm:prSet presAssocID="{7D3F5E63-439B-438E-AD9C-225E891A2AB7}" presName="rootComposite" presStyleCnt="0"/>
      <dgm:spPr/>
    </dgm:pt>
    <dgm:pt modelId="{2C5E16AC-9F13-412A-BCB3-A9EA7C35078D}" type="pres">
      <dgm:prSet presAssocID="{7D3F5E63-439B-438E-AD9C-225E891A2AB7}" presName="rootText" presStyleLbl="node2" presStyleIdx="0" presStyleCnt="2">
        <dgm:presLayoutVars>
          <dgm:chPref val="3"/>
        </dgm:presLayoutVars>
      </dgm:prSet>
      <dgm:spPr/>
    </dgm:pt>
    <dgm:pt modelId="{6F885012-D715-4E66-A8C1-8FDF3BA3B7EE}" type="pres">
      <dgm:prSet presAssocID="{7D3F5E63-439B-438E-AD9C-225E891A2AB7}" presName="rootConnector" presStyleLbl="node2" presStyleIdx="0" presStyleCnt="2"/>
      <dgm:spPr/>
    </dgm:pt>
    <dgm:pt modelId="{B8FD6310-D4FF-46F2-96A9-BD0D8045E471}" type="pres">
      <dgm:prSet presAssocID="{7D3F5E63-439B-438E-AD9C-225E891A2AB7}" presName="hierChild4" presStyleCnt="0"/>
      <dgm:spPr/>
    </dgm:pt>
    <dgm:pt modelId="{A83B5B9B-7528-46A1-8FCB-E5F6998C9952}" type="pres">
      <dgm:prSet presAssocID="{4FEE1B2E-1F6A-4741-87A4-F4740CA77AFA}" presName="Name37" presStyleLbl="parChTrans1D3" presStyleIdx="0" presStyleCnt="5"/>
      <dgm:spPr/>
    </dgm:pt>
    <dgm:pt modelId="{EE613B96-F4FA-4896-A9B0-1D288DD48405}" type="pres">
      <dgm:prSet presAssocID="{288BF1B5-B8E5-445A-BFC9-D322123F93DE}" presName="hierRoot2" presStyleCnt="0">
        <dgm:presLayoutVars>
          <dgm:hierBranch val="init"/>
        </dgm:presLayoutVars>
      </dgm:prSet>
      <dgm:spPr/>
    </dgm:pt>
    <dgm:pt modelId="{F5C9C19E-6112-46A2-A962-4AD3C1ADDDD8}" type="pres">
      <dgm:prSet presAssocID="{288BF1B5-B8E5-445A-BFC9-D322123F93DE}" presName="rootComposite" presStyleCnt="0"/>
      <dgm:spPr/>
    </dgm:pt>
    <dgm:pt modelId="{5B091C2E-0BCC-48A2-A70B-766CA06FAA7C}" type="pres">
      <dgm:prSet presAssocID="{288BF1B5-B8E5-445A-BFC9-D322123F93DE}" presName="rootText" presStyleLbl="node3" presStyleIdx="0" presStyleCnt="5">
        <dgm:presLayoutVars>
          <dgm:chPref val="3"/>
        </dgm:presLayoutVars>
      </dgm:prSet>
      <dgm:spPr/>
    </dgm:pt>
    <dgm:pt modelId="{F583A564-3EF6-445B-A847-6041534F10A1}" type="pres">
      <dgm:prSet presAssocID="{288BF1B5-B8E5-445A-BFC9-D322123F93DE}" presName="rootConnector" presStyleLbl="node3" presStyleIdx="0" presStyleCnt="5"/>
      <dgm:spPr/>
    </dgm:pt>
    <dgm:pt modelId="{2928F618-5ACF-459F-B30C-E842EAA517D0}" type="pres">
      <dgm:prSet presAssocID="{288BF1B5-B8E5-445A-BFC9-D322123F93DE}" presName="hierChild4" presStyleCnt="0"/>
      <dgm:spPr/>
    </dgm:pt>
    <dgm:pt modelId="{A8BB9C10-1707-4B68-890C-88E42398B8EE}" type="pres">
      <dgm:prSet presAssocID="{288BF1B5-B8E5-445A-BFC9-D322123F93DE}" presName="hierChild5" presStyleCnt="0"/>
      <dgm:spPr/>
    </dgm:pt>
    <dgm:pt modelId="{94754AC1-5738-4B65-B3F5-5EC516E16C8D}" type="pres">
      <dgm:prSet presAssocID="{C725DE46-803A-43DD-82A5-601F853BACBE}" presName="Name37" presStyleLbl="parChTrans1D3" presStyleIdx="1" presStyleCnt="5"/>
      <dgm:spPr/>
    </dgm:pt>
    <dgm:pt modelId="{D224C0EF-3B52-4595-B552-EE1616075952}" type="pres">
      <dgm:prSet presAssocID="{F7B4F227-E49F-43CE-BD8F-B436851369CC}" presName="hierRoot2" presStyleCnt="0">
        <dgm:presLayoutVars>
          <dgm:hierBranch val="init"/>
        </dgm:presLayoutVars>
      </dgm:prSet>
      <dgm:spPr/>
    </dgm:pt>
    <dgm:pt modelId="{F31475D9-D8BD-436C-BD00-84BF29A0E650}" type="pres">
      <dgm:prSet presAssocID="{F7B4F227-E49F-43CE-BD8F-B436851369CC}" presName="rootComposite" presStyleCnt="0"/>
      <dgm:spPr/>
    </dgm:pt>
    <dgm:pt modelId="{FB4D53E8-D1E9-4007-87D7-8EE921841E7C}" type="pres">
      <dgm:prSet presAssocID="{F7B4F227-E49F-43CE-BD8F-B436851369CC}" presName="rootText" presStyleLbl="node3" presStyleIdx="1" presStyleCnt="5">
        <dgm:presLayoutVars>
          <dgm:chPref val="3"/>
        </dgm:presLayoutVars>
      </dgm:prSet>
      <dgm:spPr/>
    </dgm:pt>
    <dgm:pt modelId="{99278139-2493-48EC-BAF2-BB84157B8FD9}" type="pres">
      <dgm:prSet presAssocID="{F7B4F227-E49F-43CE-BD8F-B436851369CC}" presName="rootConnector" presStyleLbl="node3" presStyleIdx="1" presStyleCnt="5"/>
      <dgm:spPr/>
    </dgm:pt>
    <dgm:pt modelId="{EC922650-10CB-4B7C-93A2-03D32487CDD3}" type="pres">
      <dgm:prSet presAssocID="{F7B4F227-E49F-43CE-BD8F-B436851369CC}" presName="hierChild4" presStyleCnt="0"/>
      <dgm:spPr/>
    </dgm:pt>
    <dgm:pt modelId="{C7C17629-01D7-409D-A5AA-551BA8B6D1E7}" type="pres">
      <dgm:prSet presAssocID="{F7B4F227-E49F-43CE-BD8F-B436851369CC}" presName="hierChild5" presStyleCnt="0"/>
      <dgm:spPr/>
    </dgm:pt>
    <dgm:pt modelId="{B6FDA8B5-C92C-480B-A69E-88CFE9EBB012}" type="pres">
      <dgm:prSet presAssocID="{4463AD6A-3925-4EC7-B9BC-55F017E8FAA5}" presName="Name37" presStyleLbl="parChTrans1D3" presStyleIdx="2" presStyleCnt="5"/>
      <dgm:spPr/>
    </dgm:pt>
    <dgm:pt modelId="{10C3A046-FBE7-4E08-A15E-A90D217E33BE}" type="pres">
      <dgm:prSet presAssocID="{441A772F-204A-4551-84CC-8EA09B1F50D8}" presName="hierRoot2" presStyleCnt="0">
        <dgm:presLayoutVars>
          <dgm:hierBranch val="init"/>
        </dgm:presLayoutVars>
      </dgm:prSet>
      <dgm:spPr/>
    </dgm:pt>
    <dgm:pt modelId="{E103D5CE-CC51-4820-A6CB-5B2C8580984D}" type="pres">
      <dgm:prSet presAssocID="{441A772F-204A-4551-84CC-8EA09B1F50D8}" presName="rootComposite" presStyleCnt="0"/>
      <dgm:spPr/>
    </dgm:pt>
    <dgm:pt modelId="{063B49E5-A737-4493-A01D-8DD912492773}" type="pres">
      <dgm:prSet presAssocID="{441A772F-204A-4551-84CC-8EA09B1F50D8}" presName="rootText" presStyleLbl="node3" presStyleIdx="2" presStyleCnt="5">
        <dgm:presLayoutVars>
          <dgm:chPref val="3"/>
        </dgm:presLayoutVars>
      </dgm:prSet>
      <dgm:spPr/>
    </dgm:pt>
    <dgm:pt modelId="{0806FD72-828B-4832-B8F0-044B22BC0113}" type="pres">
      <dgm:prSet presAssocID="{441A772F-204A-4551-84CC-8EA09B1F50D8}" presName="rootConnector" presStyleLbl="node3" presStyleIdx="2" presStyleCnt="5"/>
      <dgm:spPr/>
    </dgm:pt>
    <dgm:pt modelId="{3A9145EE-B4B7-45D8-876C-A392F3053299}" type="pres">
      <dgm:prSet presAssocID="{441A772F-204A-4551-84CC-8EA09B1F50D8}" presName="hierChild4" presStyleCnt="0"/>
      <dgm:spPr/>
    </dgm:pt>
    <dgm:pt modelId="{AA2490F9-8E43-4E1B-81AB-DC43F39C97AE}" type="pres">
      <dgm:prSet presAssocID="{441A772F-204A-4551-84CC-8EA09B1F50D8}" presName="hierChild5" presStyleCnt="0"/>
      <dgm:spPr/>
    </dgm:pt>
    <dgm:pt modelId="{B60EBD90-0224-42EC-8B7F-A9172D93DC14}" type="pres">
      <dgm:prSet presAssocID="{85C0FB41-84E4-48F4-9282-4FB385B47D9C}" presName="Name37" presStyleLbl="parChTrans1D3" presStyleIdx="3" presStyleCnt="5"/>
      <dgm:spPr/>
    </dgm:pt>
    <dgm:pt modelId="{ADC13CB9-B4B2-4229-A27B-AFE2006E7707}" type="pres">
      <dgm:prSet presAssocID="{58C6D136-D1CD-487F-9E30-D8BD6E38395A}" presName="hierRoot2" presStyleCnt="0">
        <dgm:presLayoutVars>
          <dgm:hierBranch val="init"/>
        </dgm:presLayoutVars>
      </dgm:prSet>
      <dgm:spPr/>
    </dgm:pt>
    <dgm:pt modelId="{68F8282F-19B5-442D-B47B-F0FF2BE55DE5}" type="pres">
      <dgm:prSet presAssocID="{58C6D136-D1CD-487F-9E30-D8BD6E38395A}" presName="rootComposite" presStyleCnt="0"/>
      <dgm:spPr/>
    </dgm:pt>
    <dgm:pt modelId="{AC3C9CDE-5B37-4CB1-8C73-0FD628B8D78B}" type="pres">
      <dgm:prSet presAssocID="{58C6D136-D1CD-487F-9E30-D8BD6E38395A}" presName="rootText" presStyleLbl="node3" presStyleIdx="3" presStyleCnt="5">
        <dgm:presLayoutVars>
          <dgm:chPref val="3"/>
        </dgm:presLayoutVars>
      </dgm:prSet>
      <dgm:spPr/>
    </dgm:pt>
    <dgm:pt modelId="{CCF1F92B-8D13-4F67-B2F9-464318619D7A}" type="pres">
      <dgm:prSet presAssocID="{58C6D136-D1CD-487F-9E30-D8BD6E38395A}" presName="rootConnector" presStyleLbl="node3" presStyleIdx="3" presStyleCnt="5"/>
      <dgm:spPr/>
    </dgm:pt>
    <dgm:pt modelId="{437B8BDF-0577-4FCC-B687-1950D4173150}" type="pres">
      <dgm:prSet presAssocID="{58C6D136-D1CD-487F-9E30-D8BD6E38395A}" presName="hierChild4" presStyleCnt="0"/>
      <dgm:spPr/>
    </dgm:pt>
    <dgm:pt modelId="{6DFA6ADA-A6D0-454F-8296-A3F6AAAFBC0D}" type="pres">
      <dgm:prSet presAssocID="{58C6D136-D1CD-487F-9E30-D8BD6E38395A}" presName="hierChild5" presStyleCnt="0"/>
      <dgm:spPr/>
    </dgm:pt>
    <dgm:pt modelId="{ACF5EE07-02EB-4CCC-9FE5-5735F7CDBC58}" type="pres">
      <dgm:prSet presAssocID="{7D3F5E63-439B-438E-AD9C-225E891A2AB7}" presName="hierChild5" presStyleCnt="0"/>
      <dgm:spPr/>
    </dgm:pt>
    <dgm:pt modelId="{F1FA0530-93CC-45D3-86C5-2B0669A7F128}" type="pres">
      <dgm:prSet presAssocID="{CC28E244-9856-43DC-A5F1-27A5FE86848F}" presName="Name37" presStyleLbl="parChTrans1D2" presStyleIdx="1" presStyleCnt="2"/>
      <dgm:spPr/>
    </dgm:pt>
    <dgm:pt modelId="{A793644D-7420-479E-96AF-48FDBEB76064}" type="pres">
      <dgm:prSet presAssocID="{9723182E-C592-4DF6-9414-2912D4C28A3D}" presName="hierRoot2" presStyleCnt="0">
        <dgm:presLayoutVars>
          <dgm:hierBranch val="init"/>
        </dgm:presLayoutVars>
      </dgm:prSet>
      <dgm:spPr/>
    </dgm:pt>
    <dgm:pt modelId="{5587B700-2B97-44EE-BD47-9A1597E6162D}" type="pres">
      <dgm:prSet presAssocID="{9723182E-C592-4DF6-9414-2912D4C28A3D}" presName="rootComposite" presStyleCnt="0"/>
      <dgm:spPr/>
    </dgm:pt>
    <dgm:pt modelId="{9639268E-C5B7-483F-8A28-A01C9925EF7C}" type="pres">
      <dgm:prSet presAssocID="{9723182E-C592-4DF6-9414-2912D4C28A3D}" presName="rootText" presStyleLbl="node2" presStyleIdx="1" presStyleCnt="2">
        <dgm:presLayoutVars>
          <dgm:chPref val="3"/>
        </dgm:presLayoutVars>
      </dgm:prSet>
      <dgm:spPr/>
    </dgm:pt>
    <dgm:pt modelId="{EA1C0CC4-2E6A-41EB-ABE4-18C9DCDC4AFE}" type="pres">
      <dgm:prSet presAssocID="{9723182E-C592-4DF6-9414-2912D4C28A3D}" presName="rootConnector" presStyleLbl="node2" presStyleIdx="1" presStyleCnt="2"/>
      <dgm:spPr/>
    </dgm:pt>
    <dgm:pt modelId="{89BB7D57-F637-4260-9CEA-E1FAD741CFAE}" type="pres">
      <dgm:prSet presAssocID="{9723182E-C592-4DF6-9414-2912D4C28A3D}" presName="hierChild4" presStyleCnt="0"/>
      <dgm:spPr/>
    </dgm:pt>
    <dgm:pt modelId="{37994EFB-57F9-479D-9DF7-2B204CE2227C}" type="pres">
      <dgm:prSet presAssocID="{7594AF5B-711C-4ED3-8A27-D628252FD23F}" presName="Name37" presStyleLbl="parChTrans1D3" presStyleIdx="4" presStyleCnt="5"/>
      <dgm:spPr/>
    </dgm:pt>
    <dgm:pt modelId="{6622D6BC-51FB-4EBC-AC9D-55D2E45B542E}" type="pres">
      <dgm:prSet presAssocID="{0D5A298F-7082-4AEC-9626-67A3D110AAF3}" presName="hierRoot2" presStyleCnt="0">
        <dgm:presLayoutVars>
          <dgm:hierBranch val="init"/>
        </dgm:presLayoutVars>
      </dgm:prSet>
      <dgm:spPr/>
    </dgm:pt>
    <dgm:pt modelId="{3EBF7E17-0978-4B92-8C10-4C0E60B34F82}" type="pres">
      <dgm:prSet presAssocID="{0D5A298F-7082-4AEC-9626-67A3D110AAF3}" presName="rootComposite" presStyleCnt="0"/>
      <dgm:spPr/>
    </dgm:pt>
    <dgm:pt modelId="{FAFD63BF-B717-47BB-9104-EC63AFA693D6}" type="pres">
      <dgm:prSet presAssocID="{0D5A298F-7082-4AEC-9626-67A3D110AAF3}" presName="rootText" presStyleLbl="node3" presStyleIdx="4" presStyleCnt="5">
        <dgm:presLayoutVars>
          <dgm:chPref val="3"/>
        </dgm:presLayoutVars>
      </dgm:prSet>
      <dgm:spPr/>
    </dgm:pt>
    <dgm:pt modelId="{5AA50504-5EBF-40D8-9640-21DF64254674}" type="pres">
      <dgm:prSet presAssocID="{0D5A298F-7082-4AEC-9626-67A3D110AAF3}" presName="rootConnector" presStyleLbl="node3" presStyleIdx="4" presStyleCnt="5"/>
      <dgm:spPr/>
    </dgm:pt>
    <dgm:pt modelId="{2DCFA761-2542-44DB-AFAA-173AC6CFD688}" type="pres">
      <dgm:prSet presAssocID="{0D5A298F-7082-4AEC-9626-67A3D110AAF3}" presName="hierChild4" presStyleCnt="0"/>
      <dgm:spPr/>
    </dgm:pt>
    <dgm:pt modelId="{E515D014-EF3A-4F9C-9395-6C4E0DCEECF1}" type="pres">
      <dgm:prSet presAssocID="{0D5A298F-7082-4AEC-9626-67A3D110AAF3}" presName="hierChild5" presStyleCnt="0"/>
      <dgm:spPr/>
    </dgm:pt>
    <dgm:pt modelId="{41DB239F-B8DE-45B2-8F94-63C69CF4CFB4}" type="pres">
      <dgm:prSet presAssocID="{9723182E-C592-4DF6-9414-2912D4C28A3D}" presName="hierChild5" presStyleCnt="0"/>
      <dgm:spPr/>
    </dgm:pt>
    <dgm:pt modelId="{67E20481-2E69-4948-819C-D9E8708A2CCE}" type="pres">
      <dgm:prSet presAssocID="{138BDBD9-BF8F-413D-BFDE-FA8783099913}" presName="hierChild3" presStyleCnt="0"/>
      <dgm:spPr/>
    </dgm:pt>
  </dgm:ptLst>
  <dgm:cxnLst>
    <dgm:cxn modelId="{4763B300-313D-4409-A336-CA0DBE2BE22C}" srcId="{8B1AA0E2-F2BD-41F8-9AD1-D4413ABF000E}" destId="{138BDBD9-BF8F-413D-BFDE-FA8783099913}" srcOrd="0" destOrd="0" parTransId="{B1A2548A-E399-4C77-9900-0927E41A701C}" sibTransId="{B1C7C1EE-09D5-4FB4-ADDC-8D84306F5927}"/>
    <dgm:cxn modelId="{FEB0750B-7C6A-4728-8D37-B15E1A63FB35}" srcId="{9723182E-C592-4DF6-9414-2912D4C28A3D}" destId="{0D5A298F-7082-4AEC-9626-67A3D110AAF3}" srcOrd="0" destOrd="0" parTransId="{7594AF5B-711C-4ED3-8A27-D628252FD23F}" sibTransId="{E26E1C58-C397-4E9D-9F33-1F6EEE4C858D}"/>
    <dgm:cxn modelId="{3D917E0C-8426-40C3-B526-9AB6C3BDA16A}" srcId="{138BDBD9-BF8F-413D-BFDE-FA8783099913}" destId="{7D3F5E63-439B-438E-AD9C-225E891A2AB7}" srcOrd="0" destOrd="0" parTransId="{A3B66C1F-EAB0-412E-8985-037FE4965634}" sibTransId="{BF86130F-802C-4A0B-A457-EF9313E352B5}"/>
    <dgm:cxn modelId="{D042C310-FC12-4DAA-B567-04058CFD966D}" srcId="{7D3F5E63-439B-438E-AD9C-225E891A2AB7}" destId="{58C6D136-D1CD-487F-9E30-D8BD6E38395A}" srcOrd="3" destOrd="0" parTransId="{85C0FB41-84E4-48F4-9282-4FB385B47D9C}" sibTransId="{82861281-5781-4656-8491-C1A2626A076F}"/>
    <dgm:cxn modelId="{D5FADD25-5A0F-43EF-A941-BE1DB3436C46}" type="presOf" srcId="{288BF1B5-B8E5-445A-BFC9-D322123F93DE}" destId="{5B091C2E-0BCC-48A2-A70B-766CA06FAA7C}" srcOrd="0" destOrd="0" presId="urn:microsoft.com/office/officeart/2005/8/layout/orgChart1"/>
    <dgm:cxn modelId="{4EA6D73A-40E4-40B5-99B4-68BBD4CF9687}" type="presOf" srcId="{138BDBD9-BF8F-413D-BFDE-FA8783099913}" destId="{64211A11-B0A3-40BE-B270-7B395652A3C2}" srcOrd="0" destOrd="0" presId="urn:microsoft.com/office/officeart/2005/8/layout/orgChart1"/>
    <dgm:cxn modelId="{A0E4725E-4E6E-4113-ABE0-E5B6268FE4D3}" type="presOf" srcId="{7594AF5B-711C-4ED3-8A27-D628252FD23F}" destId="{37994EFB-57F9-479D-9DF7-2B204CE2227C}" srcOrd="0" destOrd="0" presId="urn:microsoft.com/office/officeart/2005/8/layout/orgChart1"/>
    <dgm:cxn modelId="{D3053541-37F8-40BB-AC81-2084E69CD3F6}" type="presOf" srcId="{441A772F-204A-4551-84CC-8EA09B1F50D8}" destId="{063B49E5-A737-4493-A01D-8DD912492773}" srcOrd="0" destOrd="0" presId="urn:microsoft.com/office/officeart/2005/8/layout/orgChart1"/>
    <dgm:cxn modelId="{DFBDF262-CF7F-47A8-A103-76CE11D22882}" type="presOf" srcId="{A3B66C1F-EAB0-412E-8985-037FE4965634}" destId="{C24CFFA2-8661-4353-A11D-52054E68B6F2}" srcOrd="0" destOrd="0" presId="urn:microsoft.com/office/officeart/2005/8/layout/orgChart1"/>
    <dgm:cxn modelId="{CE75F569-F7AE-47EA-993D-9FC5A5292DFC}" type="presOf" srcId="{F7B4F227-E49F-43CE-BD8F-B436851369CC}" destId="{FB4D53E8-D1E9-4007-87D7-8EE921841E7C}" srcOrd="0" destOrd="0" presId="urn:microsoft.com/office/officeart/2005/8/layout/orgChart1"/>
    <dgm:cxn modelId="{F155A650-371A-478D-A6F2-BBCBDF058964}" type="presOf" srcId="{F7B4F227-E49F-43CE-BD8F-B436851369CC}" destId="{99278139-2493-48EC-BAF2-BB84157B8FD9}" srcOrd="1" destOrd="0" presId="urn:microsoft.com/office/officeart/2005/8/layout/orgChart1"/>
    <dgm:cxn modelId="{EC91CC51-3F76-4583-90E9-079EC629EF22}" srcId="{7D3F5E63-439B-438E-AD9C-225E891A2AB7}" destId="{F7B4F227-E49F-43CE-BD8F-B436851369CC}" srcOrd="1" destOrd="0" parTransId="{C725DE46-803A-43DD-82A5-601F853BACBE}" sibTransId="{53043AED-35E1-4FE1-B10D-82D5BA0AEA43}"/>
    <dgm:cxn modelId="{2EFFE473-70A6-4FF2-9869-5C7099665B1D}" type="presOf" srcId="{58C6D136-D1CD-487F-9E30-D8BD6E38395A}" destId="{CCF1F92B-8D13-4F67-B2F9-464318619D7A}" srcOrd="1" destOrd="0" presId="urn:microsoft.com/office/officeart/2005/8/layout/orgChart1"/>
    <dgm:cxn modelId="{B5750E56-3C42-4F18-90A5-E7EAE2552E10}" type="presOf" srcId="{4463AD6A-3925-4EC7-B9BC-55F017E8FAA5}" destId="{B6FDA8B5-C92C-480B-A69E-88CFE9EBB012}" srcOrd="0" destOrd="0" presId="urn:microsoft.com/office/officeart/2005/8/layout/orgChart1"/>
    <dgm:cxn modelId="{F8DD6384-1EA8-464B-9D7E-B67C03CC72FF}" type="presOf" srcId="{4FEE1B2E-1F6A-4741-87A4-F4740CA77AFA}" destId="{A83B5B9B-7528-46A1-8FCB-E5F6998C9952}" srcOrd="0" destOrd="0" presId="urn:microsoft.com/office/officeart/2005/8/layout/orgChart1"/>
    <dgm:cxn modelId="{1C6A3693-1A54-4CFC-91A8-52345682E695}" srcId="{7D3F5E63-439B-438E-AD9C-225E891A2AB7}" destId="{288BF1B5-B8E5-445A-BFC9-D322123F93DE}" srcOrd="0" destOrd="0" parTransId="{4FEE1B2E-1F6A-4741-87A4-F4740CA77AFA}" sibTransId="{F825EF3A-8604-4C72-9171-BB183CF08013}"/>
    <dgm:cxn modelId="{1BC35EA0-80EC-455E-8D10-990B0EF81396}" type="presOf" srcId="{138BDBD9-BF8F-413D-BFDE-FA8783099913}" destId="{5E4DD4A6-9F15-429B-AA60-C4BF18132FB1}" srcOrd="1" destOrd="0" presId="urn:microsoft.com/office/officeart/2005/8/layout/orgChart1"/>
    <dgm:cxn modelId="{5CA22BA2-9BC2-44F8-B86E-54611F4361BD}" type="presOf" srcId="{0D5A298F-7082-4AEC-9626-67A3D110AAF3}" destId="{5AA50504-5EBF-40D8-9640-21DF64254674}" srcOrd="1" destOrd="0" presId="urn:microsoft.com/office/officeart/2005/8/layout/orgChart1"/>
    <dgm:cxn modelId="{C6484DA6-0908-4B87-BC58-092E73297751}" type="presOf" srcId="{85C0FB41-84E4-48F4-9282-4FB385B47D9C}" destId="{B60EBD90-0224-42EC-8B7F-A9172D93DC14}" srcOrd="0" destOrd="0" presId="urn:microsoft.com/office/officeart/2005/8/layout/orgChart1"/>
    <dgm:cxn modelId="{9F7EF7AA-8DBA-4AAD-8DF3-56A45F623F49}" type="presOf" srcId="{9723182E-C592-4DF6-9414-2912D4C28A3D}" destId="{9639268E-C5B7-483F-8A28-A01C9925EF7C}" srcOrd="0" destOrd="0" presId="urn:microsoft.com/office/officeart/2005/8/layout/orgChart1"/>
    <dgm:cxn modelId="{C9CEB9AC-3B0D-4DD7-BB42-21E9909307D8}" type="presOf" srcId="{288BF1B5-B8E5-445A-BFC9-D322123F93DE}" destId="{F583A564-3EF6-445B-A847-6041534F10A1}" srcOrd="1" destOrd="0" presId="urn:microsoft.com/office/officeart/2005/8/layout/orgChart1"/>
    <dgm:cxn modelId="{9206F4AE-36BB-4E4C-A1B1-9B3864448FB8}" type="presOf" srcId="{58C6D136-D1CD-487F-9E30-D8BD6E38395A}" destId="{AC3C9CDE-5B37-4CB1-8C73-0FD628B8D78B}" srcOrd="0" destOrd="0" presId="urn:microsoft.com/office/officeart/2005/8/layout/orgChart1"/>
    <dgm:cxn modelId="{9955E2BA-978C-414E-90C4-932616654919}" type="presOf" srcId="{0D5A298F-7082-4AEC-9626-67A3D110AAF3}" destId="{FAFD63BF-B717-47BB-9104-EC63AFA693D6}" srcOrd="0" destOrd="0" presId="urn:microsoft.com/office/officeart/2005/8/layout/orgChart1"/>
    <dgm:cxn modelId="{05E3A3C0-29E2-42F2-A733-BA56101183DE}" type="presOf" srcId="{9723182E-C592-4DF6-9414-2912D4C28A3D}" destId="{EA1C0CC4-2E6A-41EB-ABE4-18C9DCDC4AFE}" srcOrd="1" destOrd="0" presId="urn:microsoft.com/office/officeart/2005/8/layout/orgChart1"/>
    <dgm:cxn modelId="{B97151C3-074C-4E46-9DEF-92D0A0DC6FF1}" type="presOf" srcId="{7D3F5E63-439B-438E-AD9C-225E891A2AB7}" destId="{2C5E16AC-9F13-412A-BCB3-A9EA7C35078D}" srcOrd="0" destOrd="0" presId="urn:microsoft.com/office/officeart/2005/8/layout/orgChart1"/>
    <dgm:cxn modelId="{663437CC-E774-46B0-BE7B-D91D12D23311}" type="presOf" srcId="{7D3F5E63-439B-438E-AD9C-225E891A2AB7}" destId="{6F885012-D715-4E66-A8C1-8FDF3BA3B7EE}" srcOrd="1" destOrd="0" presId="urn:microsoft.com/office/officeart/2005/8/layout/orgChart1"/>
    <dgm:cxn modelId="{05489CD4-57B0-4971-872F-5BB30AF1738E}" type="presOf" srcId="{CC28E244-9856-43DC-A5F1-27A5FE86848F}" destId="{F1FA0530-93CC-45D3-86C5-2B0669A7F128}" srcOrd="0" destOrd="0" presId="urn:microsoft.com/office/officeart/2005/8/layout/orgChart1"/>
    <dgm:cxn modelId="{A83F38D9-6466-4D7D-95DC-7C344C50E628}" srcId="{138BDBD9-BF8F-413D-BFDE-FA8783099913}" destId="{9723182E-C592-4DF6-9414-2912D4C28A3D}" srcOrd="1" destOrd="0" parTransId="{CC28E244-9856-43DC-A5F1-27A5FE86848F}" sibTransId="{9AE3E354-1922-4513-A19C-9EB7E1285B95}"/>
    <dgm:cxn modelId="{4D78F6DB-05E8-48CA-84A1-75E6192A7FF0}" type="presOf" srcId="{8B1AA0E2-F2BD-41F8-9AD1-D4413ABF000E}" destId="{CECD3DA2-B42D-478A-8A0D-E702F1D998C0}" srcOrd="0" destOrd="0" presId="urn:microsoft.com/office/officeart/2005/8/layout/orgChart1"/>
    <dgm:cxn modelId="{E8201CEC-E0C1-4335-8958-D4BEB1CB0E55}" type="presOf" srcId="{C725DE46-803A-43DD-82A5-601F853BACBE}" destId="{94754AC1-5738-4B65-B3F5-5EC516E16C8D}" srcOrd="0" destOrd="0" presId="urn:microsoft.com/office/officeart/2005/8/layout/orgChart1"/>
    <dgm:cxn modelId="{B26604EE-87BA-4576-A38E-A3E25CDF30F0}" srcId="{7D3F5E63-439B-438E-AD9C-225E891A2AB7}" destId="{441A772F-204A-4551-84CC-8EA09B1F50D8}" srcOrd="2" destOrd="0" parTransId="{4463AD6A-3925-4EC7-B9BC-55F017E8FAA5}" sibTransId="{1DEC570C-D31C-40D3-9C84-7F2E8A5BB07F}"/>
    <dgm:cxn modelId="{823FF5EF-CB69-466F-BF42-3F8B461E64E4}" type="presOf" srcId="{441A772F-204A-4551-84CC-8EA09B1F50D8}" destId="{0806FD72-828B-4832-B8F0-044B22BC0113}" srcOrd="1" destOrd="0" presId="urn:microsoft.com/office/officeart/2005/8/layout/orgChart1"/>
    <dgm:cxn modelId="{C616135D-F2DC-42F0-AD37-04EA7A904E8C}" type="presParOf" srcId="{CECD3DA2-B42D-478A-8A0D-E702F1D998C0}" destId="{99337101-78AF-4BB4-9B66-0795937C4618}" srcOrd="0" destOrd="0" presId="urn:microsoft.com/office/officeart/2005/8/layout/orgChart1"/>
    <dgm:cxn modelId="{9565A0D3-6CF1-4E89-845C-BCA5CF1713BF}" type="presParOf" srcId="{99337101-78AF-4BB4-9B66-0795937C4618}" destId="{C5EF9EFC-8A96-4570-88E0-BBB9A69C749C}" srcOrd="0" destOrd="0" presId="urn:microsoft.com/office/officeart/2005/8/layout/orgChart1"/>
    <dgm:cxn modelId="{B2E720FB-C030-4C73-9306-D1685791996C}" type="presParOf" srcId="{C5EF9EFC-8A96-4570-88E0-BBB9A69C749C}" destId="{64211A11-B0A3-40BE-B270-7B395652A3C2}" srcOrd="0" destOrd="0" presId="urn:microsoft.com/office/officeart/2005/8/layout/orgChart1"/>
    <dgm:cxn modelId="{FF174058-850A-449F-940C-60D657EB8BBC}" type="presParOf" srcId="{C5EF9EFC-8A96-4570-88E0-BBB9A69C749C}" destId="{5E4DD4A6-9F15-429B-AA60-C4BF18132FB1}" srcOrd="1" destOrd="0" presId="urn:microsoft.com/office/officeart/2005/8/layout/orgChart1"/>
    <dgm:cxn modelId="{0668DC41-126D-4E2A-8C82-8E021FC371AB}" type="presParOf" srcId="{99337101-78AF-4BB4-9B66-0795937C4618}" destId="{BBB7D144-2395-49BD-81E4-27DC6C033493}" srcOrd="1" destOrd="0" presId="urn:microsoft.com/office/officeart/2005/8/layout/orgChart1"/>
    <dgm:cxn modelId="{74E53304-E6EA-4F53-8266-F11074A8EE25}" type="presParOf" srcId="{BBB7D144-2395-49BD-81E4-27DC6C033493}" destId="{C24CFFA2-8661-4353-A11D-52054E68B6F2}" srcOrd="0" destOrd="0" presId="urn:microsoft.com/office/officeart/2005/8/layout/orgChart1"/>
    <dgm:cxn modelId="{DD3EA9F4-7387-4914-B1B6-5D923A692D1D}" type="presParOf" srcId="{BBB7D144-2395-49BD-81E4-27DC6C033493}" destId="{A7A212F8-2778-4533-AF2B-D4F6659BD67D}" srcOrd="1" destOrd="0" presId="urn:microsoft.com/office/officeart/2005/8/layout/orgChart1"/>
    <dgm:cxn modelId="{19AE861E-24D7-4C6E-A0F7-E1FA70B72ED7}" type="presParOf" srcId="{A7A212F8-2778-4533-AF2B-D4F6659BD67D}" destId="{80C1EE4C-618D-4AD1-A01F-D1CED4B56530}" srcOrd="0" destOrd="0" presId="urn:microsoft.com/office/officeart/2005/8/layout/orgChart1"/>
    <dgm:cxn modelId="{BC9010D5-111B-4CD5-BF36-2F4393F89C56}" type="presParOf" srcId="{80C1EE4C-618D-4AD1-A01F-D1CED4B56530}" destId="{2C5E16AC-9F13-412A-BCB3-A9EA7C35078D}" srcOrd="0" destOrd="0" presId="urn:microsoft.com/office/officeart/2005/8/layout/orgChart1"/>
    <dgm:cxn modelId="{30336239-8160-4DB0-BFC1-096A3620BBA2}" type="presParOf" srcId="{80C1EE4C-618D-4AD1-A01F-D1CED4B56530}" destId="{6F885012-D715-4E66-A8C1-8FDF3BA3B7EE}" srcOrd="1" destOrd="0" presId="urn:microsoft.com/office/officeart/2005/8/layout/orgChart1"/>
    <dgm:cxn modelId="{11CA500E-57A8-4304-976E-53754FC90A41}" type="presParOf" srcId="{A7A212F8-2778-4533-AF2B-D4F6659BD67D}" destId="{B8FD6310-D4FF-46F2-96A9-BD0D8045E471}" srcOrd="1" destOrd="0" presId="urn:microsoft.com/office/officeart/2005/8/layout/orgChart1"/>
    <dgm:cxn modelId="{81AF7FCA-2B1D-450D-870E-624047D279CC}" type="presParOf" srcId="{B8FD6310-D4FF-46F2-96A9-BD0D8045E471}" destId="{A83B5B9B-7528-46A1-8FCB-E5F6998C9952}" srcOrd="0" destOrd="0" presId="urn:microsoft.com/office/officeart/2005/8/layout/orgChart1"/>
    <dgm:cxn modelId="{1447D76C-2D33-41AB-A889-28E7211BA3D3}" type="presParOf" srcId="{B8FD6310-D4FF-46F2-96A9-BD0D8045E471}" destId="{EE613B96-F4FA-4896-A9B0-1D288DD48405}" srcOrd="1" destOrd="0" presId="urn:microsoft.com/office/officeart/2005/8/layout/orgChart1"/>
    <dgm:cxn modelId="{C6E926E6-33C6-443D-A480-12C2EAA8BF10}" type="presParOf" srcId="{EE613B96-F4FA-4896-A9B0-1D288DD48405}" destId="{F5C9C19E-6112-46A2-A962-4AD3C1ADDDD8}" srcOrd="0" destOrd="0" presId="urn:microsoft.com/office/officeart/2005/8/layout/orgChart1"/>
    <dgm:cxn modelId="{56FAEE17-2CA0-4324-98D2-3813B304C33A}" type="presParOf" srcId="{F5C9C19E-6112-46A2-A962-4AD3C1ADDDD8}" destId="{5B091C2E-0BCC-48A2-A70B-766CA06FAA7C}" srcOrd="0" destOrd="0" presId="urn:microsoft.com/office/officeart/2005/8/layout/orgChart1"/>
    <dgm:cxn modelId="{E3790FEE-6354-4E66-BCC5-93F2BD213999}" type="presParOf" srcId="{F5C9C19E-6112-46A2-A962-4AD3C1ADDDD8}" destId="{F583A564-3EF6-445B-A847-6041534F10A1}" srcOrd="1" destOrd="0" presId="urn:microsoft.com/office/officeart/2005/8/layout/orgChart1"/>
    <dgm:cxn modelId="{35876435-34D1-4662-B60F-BE07D99E4C45}" type="presParOf" srcId="{EE613B96-F4FA-4896-A9B0-1D288DD48405}" destId="{2928F618-5ACF-459F-B30C-E842EAA517D0}" srcOrd="1" destOrd="0" presId="urn:microsoft.com/office/officeart/2005/8/layout/orgChart1"/>
    <dgm:cxn modelId="{CE95504A-341B-4900-A7A3-E9AB95B7CCEE}" type="presParOf" srcId="{EE613B96-F4FA-4896-A9B0-1D288DD48405}" destId="{A8BB9C10-1707-4B68-890C-88E42398B8EE}" srcOrd="2" destOrd="0" presId="urn:microsoft.com/office/officeart/2005/8/layout/orgChart1"/>
    <dgm:cxn modelId="{3D62DE7B-1095-4709-8CB1-F8BD5B52FF13}" type="presParOf" srcId="{B8FD6310-D4FF-46F2-96A9-BD0D8045E471}" destId="{94754AC1-5738-4B65-B3F5-5EC516E16C8D}" srcOrd="2" destOrd="0" presId="urn:microsoft.com/office/officeart/2005/8/layout/orgChart1"/>
    <dgm:cxn modelId="{8A473B88-50C2-41DB-8635-5C857DA4320C}" type="presParOf" srcId="{B8FD6310-D4FF-46F2-96A9-BD0D8045E471}" destId="{D224C0EF-3B52-4595-B552-EE1616075952}" srcOrd="3" destOrd="0" presId="urn:microsoft.com/office/officeart/2005/8/layout/orgChart1"/>
    <dgm:cxn modelId="{AEF73CC2-7F67-4D0F-AEEA-83A0B6B69FBF}" type="presParOf" srcId="{D224C0EF-3B52-4595-B552-EE1616075952}" destId="{F31475D9-D8BD-436C-BD00-84BF29A0E650}" srcOrd="0" destOrd="0" presId="urn:microsoft.com/office/officeart/2005/8/layout/orgChart1"/>
    <dgm:cxn modelId="{EC4945FB-57C7-484C-B272-263A37E18AB0}" type="presParOf" srcId="{F31475D9-D8BD-436C-BD00-84BF29A0E650}" destId="{FB4D53E8-D1E9-4007-87D7-8EE921841E7C}" srcOrd="0" destOrd="0" presId="urn:microsoft.com/office/officeart/2005/8/layout/orgChart1"/>
    <dgm:cxn modelId="{695FD635-506F-4E96-BB6C-8D56268B484D}" type="presParOf" srcId="{F31475D9-D8BD-436C-BD00-84BF29A0E650}" destId="{99278139-2493-48EC-BAF2-BB84157B8FD9}" srcOrd="1" destOrd="0" presId="urn:microsoft.com/office/officeart/2005/8/layout/orgChart1"/>
    <dgm:cxn modelId="{EC01F2D0-93E6-45C1-B0F5-77E6E3A91A3C}" type="presParOf" srcId="{D224C0EF-3B52-4595-B552-EE1616075952}" destId="{EC922650-10CB-4B7C-93A2-03D32487CDD3}" srcOrd="1" destOrd="0" presId="urn:microsoft.com/office/officeart/2005/8/layout/orgChart1"/>
    <dgm:cxn modelId="{A59B0240-03C7-46C3-ACC4-B4A37721626E}" type="presParOf" srcId="{D224C0EF-3B52-4595-B552-EE1616075952}" destId="{C7C17629-01D7-409D-A5AA-551BA8B6D1E7}" srcOrd="2" destOrd="0" presId="urn:microsoft.com/office/officeart/2005/8/layout/orgChart1"/>
    <dgm:cxn modelId="{8FB46EF4-2FE6-4690-B786-86DED7A2579B}" type="presParOf" srcId="{B8FD6310-D4FF-46F2-96A9-BD0D8045E471}" destId="{B6FDA8B5-C92C-480B-A69E-88CFE9EBB012}" srcOrd="4" destOrd="0" presId="urn:microsoft.com/office/officeart/2005/8/layout/orgChart1"/>
    <dgm:cxn modelId="{81CE03CF-FEBD-4A40-874C-49270BF89AB6}" type="presParOf" srcId="{B8FD6310-D4FF-46F2-96A9-BD0D8045E471}" destId="{10C3A046-FBE7-4E08-A15E-A90D217E33BE}" srcOrd="5" destOrd="0" presId="urn:microsoft.com/office/officeart/2005/8/layout/orgChart1"/>
    <dgm:cxn modelId="{899341AB-8560-4736-AF58-788E33CB7B6E}" type="presParOf" srcId="{10C3A046-FBE7-4E08-A15E-A90D217E33BE}" destId="{E103D5CE-CC51-4820-A6CB-5B2C8580984D}" srcOrd="0" destOrd="0" presId="urn:microsoft.com/office/officeart/2005/8/layout/orgChart1"/>
    <dgm:cxn modelId="{3EE7B3B1-64E6-42C5-9D4A-8D9AB7995576}" type="presParOf" srcId="{E103D5CE-CC51-4820-A6CB-5B2C8580984D}" destId="{063B49E5-A737-4493-A01D-8DD912492773}" srcOrd="0" destOrd="0" presId="urn:microsoft.com/office/officeart/2005/8/layout/orgChart1"/>
    <dgm:cxn modelId="{60CD274C-AB03-49C8-96B6-02E9A087B875}" type="presParOf" srcId="{E103D5CE-CC51-4820-A6CB-5B2C8580984D}" destId="{0806FD72-828B-4832-B8F0-044B22BC0113}" srcOrd="1" destOrd="0" presId="urn:microsoft.com/office/officeart/2005/8/layout/orgChart1"/>
    <dgm:cxn modelId="{D950370B-D2BD-4193-8813-CA4277C2715B}" type="presParOf" srcId="{10C3A046-FBE7-4E08-A15E-A90D217E33BE}" destId="{3A9145EE-B4B7-45D8-876C-A392F3053299}" srcOrd="1" destOrd="0" presId="urn:microsoft.com/office/officeart/2005/8/layout/orgChart1"/>
    <dgm:cxn modelId="{77D28833-445B-4506-AE5B-CFEFDF613A1D}" type="presParOf" srcId="{10C3A046-FBE7-4E08-A15E-A90D217E33BE}" destId="{AA2490F9-8E43-4E1B-81AB-DC43F39C97AE}" srcOrd="2" destOrd="0" presId="urn:microsoft.com/office/officeart/2005/8/layout/orgChart1"/>
    <dgm:cxn modelId="{1A829F74-2216-4C3E-AB75-B4E841B55F2D}" type="presParOf" srcId="{B8FD6310-D4FF-46F2-96A9-BD0D8045E471}" destId="{B60EBD90-0224-42EC-8B7F-A9172D93DC14}" srcOrd="6" destOrd="0" presId="urn:microsoft.com/office/officeart/2005/8/layout/orgChart1"/>
    <dgm:cxn modelId="{982890C2-138B-421D-909C-96CF3B7924E0}" type="presParOf" srcId="{B8FD6310-D4FF-46F2-96A9-BD0D8045E471}" destId="{ADC13CB9-B4B2-4229-A27B-AFE2006E7707}" srcOrd="7" destOrd="0" presId="urn:microsoft.com/office/officeart/2005/8/layout/orgChart1"/>
    <dgm:cxn modelId="{7F483A07-873B-4716-A7AC-2F178B488D02}" type="presParOf" srcId="{ADC13CB9-B4B2-4229-A27B-AFE2006E7707}" destId="{68F8282F-19B5-442D-B47B-F0FF2BE55DE5}" srcOrd="0" destOrd="0" presId="urn:microsoft.com/office/officeart/2005/8/layout/orgChart1"/>
    <dgm:cxn modelId="{EA5DB004-0BD2-468E-BCEE-9DF46FA40272}" type="presParOf" srcId="{68F8282F-19B5-442D-B47B-F0FF2BE55DE5}" destId="{AC3C9CDE-5B37-4CB1-8C73-0FD628B8D78B}" srcOrd="0" destOrd="0" presId="urn:microsoft.com/office/officeart/2005/8/layout/orgChart1"/>
    <dgm:cxn modelId="{C67DEA3B-0D31-4F0D-8AF6-D8FCE019D336}" type="presParOf" srcId="{68F8282F-19B5-442D-B47B-F0FF2BE55DE5}" destId="{CCF1F92B-8D13-4F67-B2F9-464318619D7A}" srcOrd="1" destOrd="0" presId="urn:microsoft.com/office/officeart/2005/8/layout/orgChart1"/>
    <dgm:cxn modelId="{C68598C5-65AB-4D1B-A9F9-C4DABBBC7C5F}" type="presParOf" srcId="{ADC13CB9-B4B2-4229-A27B-AFE2006E7707}" destId="{437B8BDF-0577-4FCC-B687-1950D4173150}" srcOrd="1" destOrd="0" presId="urn:microsoft.com/office/officeart/2005/8/layout/orgChart1"/>
    <dgm:cxn modelId="{10CFE6D6-B1D1-4DB7-8CE4-28F4948342B5}" type="presParOf" srcId="{ADC13CB9-B4B2-4229-A27B-AFE2006E7707}" destId="{6DFA6ADA-A6D0-454F-8296-A3F6AAAFBC0D}" srcOrd="2" destOrd="0" presId="urn:microsoft.com/office/officeart/2005/8/layout/orgChart1"/>
    <dgm:cxn modelId="{E4C8D510-214E-4540-88B7-D9ED5953B155}" type="presParOf" srcId="{A7A212F8-2778-4533-AF2B-D4F6659BD67D}" destId="{ACF5EE07-02EB-4CCC-9FE5-5735F7CDBC58}" srcOrd="2" destOrd="0" presId="urn:microsoft.com/office/officeart/2005/8/layout/orgChart1"/>
    <dgm:cxn modelId="{91A6D1B0-6860-4B9A-B130-936EDA665B91}" type="presParOf" srcId="{BBB7D144-2395-49BD-81E4-27DC6C033493}" destId="{F1FA0530-93CC-45D3-86C5-2B0669A7F128}" srcOrd="2" destOrd="0" presId="urn:microsoft.com/office/officeart/2005/8/layout/orgChart1"/>
    <dgm:cxn modelId="{6DE5B0E6-EAA7-4466-9C35-7F7B09B6D43C}" type="presParOf" srcId="{BBB7D144-2395-49BD-81E4-27DC6C033493}" destId="{A793644D-7420-479E-96AF-48FDBEB76064}" srcOrd="3" destOrd="0" presId="urn:microsoft.com/office/officeart/2005/8/layout/orgChart1"/>
    <dgm:cxn modelId="{69D06FE4-3948-4AB4-A41C-39FE9772CE9B}" type="presParOf" srcId="{A793644D-7420-479E-96AF-48FDBEB76064}" destId="{5587B700-2B97-44EE-BD47-9A1597E6162D}" srcOrd="0" destOrd="0" presId="urn:microsoft.com/office/officeart/2005/8/layout/orgChart1"/>
    <dgm:cxn modelId="{149FD936-571C-4890-93CD-2E510C71D7F3}" type="presParOf" srcId="{5587B700-2B97-44EE-BD47-9A1597E6162D}" destId="{9639268E-C5B7-483F-8A28-A01C9925EF7C}" srcOrd="0" destOrd="0" presId="urn:microsoft.com/office/officeart/2005/8/layout/orgChart1"/>
    <dgm:cxn modelId="{0AFE4EC2-BD2B-43BE-9A7D-249253099FC7}" type="presParOf" srcId="{5587B700-2B97-44EE-BD47-9A1597E6162D}" destId="{EA1C0CC4-2E6A-41EB-ABE4-18C9DCDC4AFE}" srcOrd="1" destOrd="0" presId="urn:microsoft.com/office/officeart/2005/8/layout/orgChart1"/>
    <dgm:cxn modelId="{A794FA47-B7B8-4B6B-A217-A526FB4AE7E4}" type="presParOf" srcId="{A793644D-7420-479E-96AF-48FDBEB76064}" destId="{89BB7D57-F637-4260-9CEA-E1FAD741CFAE}" srcOrd="1" destOrd="0" presId="urn:microsoft.com/office/officeart/2005/8/layout/orgChart1"/>
    <dgm:cxn modelId="{9DE058F1-B67D-47EE-AFC2-928AE9D001AE}" type="presParOf" srcId="{89BB7D57-F637-4260-9CEA-E1FAD741CFAE}" destId="{37994EFB-57F9-479D-9DF7-2B204CE2227C}" srcOrd="0" destOrd="0" presId="urn:microsoft.com/office/officeart/2005/8/layout/orgChart1"/>
    <dgm:cxn modelId="{260A48F3-1B30-4280-BE93-1DB96C388045}" type="presParOf" srcId="{89BB7D57-F637-4260-9CEA-E1FAD741CFAE}" destId="{6622D6BC-51FB-4EBC-AC9D-55D2E45B542E}" srcOrd="1" destOrd="0" presId="urn:microsoft.com/office/officeart/2005/8/layout/orgChart1"/>
    <dgm:cxn modelId="{19C524C9-2984-4E1B-ABE0-67B8E541CE0B}" type="presParOf" srcId="{6622D6BC-51FB-4EBC-AC9D-55D2E45B542E}" destId="{3EBF7E17-0978-4B92-8C10-4C0E60B34F82}" srcOrd="0" destOrd="0" presId="urn:microsoft.com/office/officeart/2005/8/layout/orgChart1"/>
    <dgm:cxn modelId="{96B6C78E-E13D-47E9-9F64-F34B698AB250}" type="presParOf" srcId="{3EBF7E17-0978-4B92-8C10-4C0E60B34F82}" destId="{FAFD63BF-B717-47BB-9104-EC63AFA693D6}" srcOrd="0" destOrd="0" presId="urn:microsoft.com/office/officeart/2005/8/layout/orgChart1"/>
    <dgm:cxn modelId="{E2C7D71D-9045-49A8-97DB-96BBF68FA709}" type="presParOf" srcId="{3EBF7E17-0978-4B92-8C10-4C0E60B34F82}" destId="{5AA50504-5EBF-40D8-9640-21DF64254674}" srcOrd="1" destOrd="0" presId="urn:microsoft.com/office/officeart/2005/8/layout/orgChart1"/>
    <dgm:cxn modelId="{AAD0EA49-78FB-4A30-AC2E-6165927DBEEE}" type="presParOf" srcId="{6622D6BC-51FB-4EBC-AC9D-55D2E45B542E}" destId="{2DCFA761-2542-44DB-AFAA-173AC6CFD688}" srcOrd="1" destOrd="0" presId="urn:microsoft.com/office/officeart/2005/8/layout/orgChart1"/>
    <dgm:cxn modelId="{3E27B906-1288-49FA-AE60-9D426FDDD3EF}" type="presParOf" srcId="{6622D6BC-51FB-4EBC-AC9D-55D2E45B542E}" destId="{E515D014-EF3A-4F9C-9395-6C4E0DCEECF1}" srcOrd="2" destOrd="0" presId="urn:microsoft.com/office/officeart/2005/8/layout/orgChart1"/>
    <dgm:cxn modelId="{BEAFB4D0-B7F6-4DA4-9725-9D022BAEE20F}" type="presParOf" srcId="{A793644D-7420-479E-96AF-48FDBEB76064}" destId="{41DB239F-B8DE-45B2-8F94-63C69CF4CFB4}" srcOrd="2" destOrd="0" presId="urn:microsoft.com/office/officeart/2005/8/layout/orgChart1"/>
    <dgm:cxn modelId="{4D2051B6-9043-44AF-B6A7-EA89F23A4C4D}" type="presParOf" srcId="{99337101-78AF-4BB4-9B66-0795937C4618}" destId="{67E20481-2E69-4948-819C-D9E8708A2CCE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6B784C9-5731-4870-BD79-D0CCCA1B7DDF}">
      <dsp:nvSpPr>
        <dsp:cNvPr id="0" name=""/>
        <dsp:cNvSpPr/>
      </dsp:nvSpPr>
      <dsp:spPr>
        <a:xfrm>
          <a:off x="4072570" y="1811327"/>
          <a:ext cx="224358" cy="28119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1958"/>
              </a:lnTo>
              <a:lnTo>
                <a:pt x="224358" y="2811958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F630D47-AAA8-4985-9EDF-E5517F944708}">
      <dsp:nvSpPr>
        <dsp:cNvPr id="0" name=""/>
        <dsp:cNvSpPr/>
      </dsp:nvSpPr>
      <dsp:spPr>
        <a:xfrm>
          <a:off x="4072570" y="1811327"/>
          <a:ext cx="224358" cy="17499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9995"/>
              </a:lnTo>
              <a:lnTo>
                <a:pt x="224358" y="174999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D3E0E7-86B6-4363-BCBF-DE5EB05DFB33}">
      <dsp:nvSpPr>
        <dsp:cNvPr id="0" name=""/>
        <dsp:cNvSpPr/>
      </dsp:nvSpPr>
      <dsp:spPr>
        <a:xfrm>
          <a:off x="4072570" y="1811327"/>
          <a:ext cx="224358" cy="688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8032"/>
              </a:lnTo>
              <a:lnTo>
                <a:pt x="224358" y="688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2B162E-6EDD-4AE9-84FF-F9DA519090CD}">
      <dsp:nvSpPr>
        <dsp:cNvPr id="0" name=""/>
        <dsp:cNvSpPr/>
      </dsp:nvSpPr>
      <dsp:spPr>
        <a:xfrm>
          <a:off x="2861034" y="749364"/>
          <a:ext cx="1809824" cy="3141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57050"/>
              </a:lnTo>
              <a:lnTo>
                <a:pt x="1809824" y="157050"/>
              </a:lnTo>
              <a:lnTo>
                <a:pt x="1809824" y="314101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ABC8CC-5EE3-4C57-B082-AB34A3B2DF8D}">
      <dsp:nvSpPr>
        <dsp:cNvPr id="0" name=""/>
        <dsp:cNvSpPr/>
      </dsp:nvSpPr>
      <dsp:spPr>
        <a:xfrm>
          <a:off x="2262745" y="1811327"/>
          <a:ext cx="224358" cy="28119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1958"/>
              </a:lnTo>
              <a:lnTo>
                <a:pt x="224358" y="2811958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D05DEF-48C3-45A3-B19E-3229A2ED11F9}">
      <dsp:nvSpPr>
        <dsp:cNvPr id="0" name=""/>
        <dsp:cNvSpPr/>
      </dsp:nvSpPr>
      <dsp:spPr>
        <a:xfrm>
          <a:off x="2262745" y="1811327"/>
          <a:ext cx="224358" cy="17499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9995"/>
              </a:lnTo>
              <a:lnTo>
                <a:pt x="224358" y="174999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E8F2CA-4FC5-4011-AC84-CB27C08E00AA}">
      <dsp:nvSpPr>
        <dsp:cNvPr id="0" name=""/>
        <dsp:cNvSpPr/>
      </dsp:nvSpPr>
      <dsp:spPr>
        <a:xfrm>
          <a:off x="2262745" y="1811327"/>
          <a:ext cx="224358" cy="688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8032"/>
              </a:lnTo>
              <a:lnTo>
                <a:pt x="224358" y="688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84392B-E412-464A-8310-31BF424AF8D3}">
      <dsp:nvSpPr>
        <dsp:cNvPr id="0" name=""/>
        <dsp:cNvSpPr/>
      </dsp:nvSpPr>
      <dsp:spPr>
        <a:xfrm>
          <a:off x="2815314" y="749364"/>
          <a:ext cx="91440" cy="3141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14101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6B7557-CE10-4938-AACA-2F8490287935}">
      <dsp:nvSpPr>
        <dsp:cNvPr id="0" name=""/>
        <dsp:cNvSpPr/>
      </dsp:nvSpPr>
      <dsp:spPr>
        <a:xfrm>
          <a:off x="452921" y="1811327"/>
          <a:ext cx="224358" cy="281195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811958"/>
              </a:lnTo>
              <a:lnTo>
                <a:pt x="224358" y="2811958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3440FC-7DBF-46DF-BFBD-D4909CE7705E}">
      <dsp:nvSpPr>
        <dsp:cNvPr id="0" name=""/>
        <dsp:cNvSpPr/>
      </dsp:nvSpPr>
      <dsp:spPr>
        <a:xfrm>
          <a:off x="452921" y="1811327"/>
          <a:ext cx="224358" cy="17499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749995"/>
              </a:lnTo>
              <a:lnTo>
                <a:pt x="224358" y="174999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60CAA0-1517-4ED8-A361-B6D6352E8BE5}">
      <dsp:nvSpPr>
        <dsp:cNvPr id="0" name=""/>
        <dsp:cNvSpPr/>
      </dsp:nvSpPr>
      <dsp:spPr>
        <a:xfrm>
          <a:off x="452921" y="1811327"/>
          <a:ext cx="224358" cy="6880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688032"/>
              </a:lnTo>
              <a:lnTo>
                <a:pt x="224358" y="68803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36F0EE-C2FB-48B1-994C-BE75521112A7}">
      <dsp:nvSpPr>
        <dsp:cNvPr id="0" name=""/>
        <dsp:cNvSpPr/>
      </dsp:nvSpPr>
      <dsp:spPr>
        <a:xfrm>
          <a:off x="1051210" y="749364"/>
          <a:ext cx="1809824" cy="314101"/>
        </a:xfrm>
        <a:custGeom>
          <a:avLst/>
          <a:gdLst/>
          <a:ahLst/>
          <a:cxnLst/>
          <a:rect l="0" t="0" r="0" b="0"/>
          <a:pathLst>
            <a:path>
              <a:moveTo>
                <a:pt x="1809824" y="0"/>
              </a:moveTo>
              <a:lnTo>
                <a:pt x="1809824" y="157050"/>
              </a:lnTo>
              <a:lnTo>
                <a:pt x="0" y="157050"/>
              </a:lnTo>
              <a:lnTo>
                <a:pt x="0" y="314101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7F359BF-020A-4D22-86FD-08E0E8928326}">
      <dsp:nvSpPr>
        <dsp:cNvPr id="0" name=""/>
        <dsp:cNvSpPr/>
      </dsp:nvSpPr>
      <dsp:spPr>
        <a:xfrm>
          <a:off x="2113173" y="1503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Pesquisa</a:t>
          </a:r>
        </a:p>
      </dsp:txBody>
      <dsp:txXfrm>
        <a:off x="2113173" y="1503"/>
        <a:ext cx="1495722" cy="747861"/>
      </dsp:txXfrm>
    </dsp:sp>
    <dsp:sp modelId="{04417CCD-8B95-4975-B283-FA8C4ED32DD0}">
      <dsp:nvSpPr>
        <dsp:cNvPr id="0" name=""/>
        <dsp:cNvSpPr/>
      </dsp:nvSpPr>
      <dsp:spPr>
        <a:xfrm>
          <a:off x="303348" y="1063466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Conceitos</a:t>
          </a:r>
        </a:p>
      </dsp:txBody>
      <dsp:txXfrm>
        <a:off x="303348" y="1063466"/>
        <a:ext cx="1495722" cy="747861"/>
      </dsp:txXfrm>
    </dsp:sp>
    <dsp:sp modelId="{405D9F74-42CD-4272-B195-BFA5B586BE0C}">
      <dsp:nvSpPr>
        <dsp:cNvPr id="0" name=""/>
        <dsp:cNvSpPr/>
      </dsp:nvSpPr>
      <dsp:spPr>
        <a:xfrm>
          <a:off x="677279" y="2125429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Automação agrícola</a:t>
          </a:r>
        </a:p>
      </dsp:txBody>
      <dsp:txXfrm>
        <a:off x="677279" y="2125429"/>
        <a:ext cx="1495722" cy="747861"/>
      </dsp:txXfrm>
    </dsp:sp>
    <dsp:sp modelId="{2D59428D-1CCC-4370-9AC7-9028A8148BFF}">
      <dsp:nvSpPr>
        <dsp:cNvPr id="0" name=""/>
        <dsp:cNvSpPr/>
      </dsp:nvSpPr>
      <dsp:spPr>
        <a:xfrm>
          <a:off x="677279" y="3187392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Cultivo em estufas</a:t>
          </a:r>
        </a:p>
      </dsp:txBody>
      <dsp:txXfrm>
        <a:off x="677279" y="3187392"/>
        <a:ext cx="1495722" cy="747861"/>
      </dsp:txXfrm>
    </dsp:sp>
    <dsp:sp modelId="{8F1A2BA9-34CF-4151-B246-D30CB2398885}">
      <dsp:nvSpPr>
        <dsp:cNvPr id="0" name=""/>
        <dsp:cNvSpPr/>
      </dsp:nvSpPr>
      <dsp:spPr>
        <a:xfrm>
          <a:off x="677279" y="4249355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Pink Farms / Indoor</a:t>
          </a:r>
        </a:p>
      </dsp:txBody>
      <dsp:txXfrm>
        <a:off x="677279" y="4249355"/>
        <a:ext cx="1495722" cy="747861"/>
      </dsp:txXfrm>
    </dsp:sp>
    <dsp:sp modelId="{722ACF04-49C8-46D0-92E2-4C7190300D74}">
      <dsp:nvSpPr>
        <dsp:cNvPr id="0" name=""/>
        <dsp:cNvSpPr/>
      </dsp:nvSpPr>
      <dsp:spPr>
        <a:xfrm>
          <a:off x="2113173" y="1063466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Materiais</a:t>
          </a:r>
        </a:p>
      </dsp:txBody>
      <dsp:txXfrm>
        <a:off x="2113173" y="1063466"/>
        <a:ext cx="1495722" cy="747861"/>
      </dsp:txXfrm>
    </dsp:sp>
    <dsp:sp modelId="{992A8F6E-C3CD-4AB0-A6E4-D72521D6DF1D}">
      <dsp:nvSpPr>
        <dsp:cNvPr id="0" name=""/>
        <dsp:cNvSpPr/>
      </dsp:nvSpPr>
      <dsp:spPr>
        <a:xfrm>
          <a:off x="2487104" y="2125429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Material para confecção da estrutura</a:t>
          </a:r>
        </a:p>
      </dsp:txBody>
      <dsp:txXfrm>
        <a:off x="2487104" y="2125429"/>
        <a:ext cx="1495722" cy="747861"/>
      </dsp:txXfrm>
    </dsp:sp>
    <dsp:sp modelId="{D3F5D337-D7F7-4317-9132-FDA5680A42C6}">
      <dsp:nvSpPr>
        <dsp:cNvPr id="0" name=""/>
        <dsp:cNvSpPr/>
      </dsp:nvSpPr>
      <dsp:spPr>
        <a:xfrm>
          <a:off x="2487104" y="3187392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Material para base</a:t>
          </a:r>
        </a:p>
      </dsp:txBody>
      <dsp:txXfrm>
        <a:off x="2487104" y="3187392"/>
        <a:ext cx="1495722" cy="747861"/>
      </dsp:txXfrm>
    </dsp:sp>
    <dsp:sp modelId="{EABE510E-6B3C-4932-BBF7-BE9ABE0B76AF}">
      <dsp:nvSpPr>
        <dsp:cNvPr id="0" name=""/>
        <dsp:cNvSpPr/>
      </dsp:nvSpPr>
      <dsp:spPr>
        <a:xfrm>
          <a:off x="2487104" y="4249355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Material para isolamento</a:t>
          </a:r>
        </a:p>
      </dsp:txBody>
      <dsp:txXfrm>
        <a:off x="2487104" y="4249355"/>
        <a:ext cx="1495722" cy="747861"/>
      </dsp:txXfrm>
    </dsp:sp>
    <dsp:sp modelId="{3607FD5A-DC38-4816-89A7-3871224DE00E}">
      <dsp:nvSpPr>
        <dsp:cNvPr id="0" name=""/>
        <dsp:cNvSpPr/>
      </dsp:nvSpPr>
      <dsp:spPr>
        <a:xfrm>
          <a:off x="3922997" y="1063466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Componentes</a:t>
          </a:r>
        </a:p>
      </dsp:txBody>
      <dsp:txXfrm>
        <a:off x="3922997" y="1063466"/>
        <a:ext cx="1495722" cy="747861"/>
      </dsp:txXfrm>
    </dsp:sp>
    <dsp:sp modelId="{66B078A1-D5A6-4E62-B9BF-956F16817C14}">
      <dsp:nvSpPr>
        <dsp:cNvPr id="0" name=""/>
        <dsp:cNvSpPr/>
      </dsp:nvSpPr>
      <dsp:spPr>
        <a:xfrm>
          <a:off x="4296928" y="2125429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Sensores</a:t>
          </a:r>
        </a:p>
      </dsp:txBody>
      <dsp:txXfrm>
        <a:off x="4296928" y="2125429"/>
        <a:ext cx="1495722" cy="747861"/>
      </dsp:txXfrm>
    </dsp:sp>
    <dsp:sp modelId="{5EB235AB-6E70-4F63-BE1F-D3781D91CF22}">
      <dsp:nvSpPr>
        <dsp:cNvPr id="0" name=""/>
        <dsp:cNvSpPr/>
      </dsp:nvSpPr>
      <dsp:spPr>
        <a:xfrm>
          <a:off x="4296928" y="3187392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Exaustão</a:t>
          </a:r>
        </a:p>
      </dsp:txBody>
      <dsp:txXfrm>
        <a:off x="4296928" y="3187392"/>
        <a:ext cx="1495722" cy="747861"/>
      </dsp:txXfrm>
    </dsp:sp>
    <dsp:sp modelId="{D6CF2EA8-8EC6-49C9-A9CB-3CB86CEE3255}">
      <dsp:nvSpPr>
        <dsp:cNvPr id="0" name=""/>
        <dsp:cNvSpPr/>
      </dsp:nvSpPr>
      <dsp:spPr>
        <a:xfrm>
          <a:off x="4296928" y="4249355"/>
          <a:ext cx="1495722" cy="74786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0795" tIns="10795" rIns="10795" bIns="10795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700" kern="1200"/>
            <a:t>Irrigação</a:t>
          </a:r>
        </a:p>
      </dsp:txBody>
      <dsp:txXfrm>
        <a:off x="4296928" y="4249355"/>
        <a:ext cx="1495722" cy="74786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9D01D8-E611-4330-8490-90DF18E74E95}">
      <dsp:nvSpPr>
        <dsp:cNvPr id="0" name=""/>
        <dsp:cNvSpPr/>
      </dsp:nvSpPr>
      <dsp:spPr>
        <a:xfrm>
          <a:off x="3141681" y="1033583"/>
          <a:ext cx="128027" cy="23747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74761"/>
              </a:lnTo>
              <a:lnTo>
                <a:pt x="128027" y="2374761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5EF54C-B47D-4A90-AE0A-87D91B713948}">
      <dsp:nvSpPr>
        <dsp:cNvPr id="0" name=""/>
        <dsp:cNvSpPr/>
      </dsp:nvSpPr>
      <dsp:spPr>
        <a:xfrm>
          <a:off x="3141681" y="1033583"/>
          <a:ext cx="128027" cy="16046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04605"/>
              </a:lnTo>
              <a:lnTo>
                <a:pt x="128027" y="16046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C3F43A5-AE7E-4C7E-A3A1-C0A7C5201DB3}">
      <dsp:nvSpPr>
        <dsp:cNvPr id="0" name=""/>
        <dsp:cNvSpPr/>
      </dsp:nvSpPr>
      <dsp:spPr>
        <a:xfrm>
          <a:off x="3141681" y="1033583"/>
          <a:ext cx="128027" cy="9986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8611"/>
              </a:lnTo>
              <a:lnTo>
                <a:pt x="128027" y="998611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BE3843-A522-4549-8CB1-4177AEA4C1EE}">
      <dsp:nvSpPr>
        <dsp:cNvPr id="0" name=""/>
        <dsp:cNvSpPr/>
      </dsp:nvSpPr>
      <dsp:spPr>
        <a:xfrm>
          <a:off x="3141681" y="1033583"/>
          <a:ext cx="128027" cy="3926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2616"/>
              </a:lnTo>
              <a:lnTo>
                <a:pt x="128027" y="39261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5EB7536-EF9C-4C9F-AD66-CBE58DDB4BBA}">
      <dsp:nvSpPr>
        <dsp:cNvPr id="0" name=""/>
        <dsp:cNvSpPr/>
      </dsp:nvSpPr>
      <dsp:spPr>
        <a:xfrm>
          <a:off x="2966710" y="427588"/>
          <a:ext cx="516375" cy="1792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618"/>
              </a:lnTo>
              <a:lnTo>
                <a:pt x="516375" y="89618"/>
              </a:lnTo>
              <a:lnTo>
                <a:pt x="516375" y="179237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8C26A19-887E-4490-82E4-8BE4BF3F4220}">
      <dsp:nvSpPr>
        <dsp:cNvPr id="0" name=""/>
        <dsp:cNvSpPr/>
      </dsp:nvSpPr>
      <dsp:spPr>
        <a:xfrm>
          <a:off x="2108929" y="1033583"/>
          <a:ext cx="128027" cy="160460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04605"/>
              </a:lnTo>
              <a:lnTo>
                <a:pt x="128027" y="160460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F13A57-72FE-410D-B5CA-2D94BA036385}">
      <dsp:nvSpPr>
        <dsp:cNvPr id="0" name=""/>
        <dsp:cNvSpPr/>
      </dsp:nvSpPr>
      <dsp:spPr>
        <a:xfrm>
          <a:off x="2108929" y="1033583"/>
          <a:ext cx="128027" cy="99861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8611"/>
              </a:lnTo>
              <a:lnTo>
                <a:pt x="128027" y="998611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1920DCF-20C0-4E66-813B-26C8A9F808F8}">
      <dsp:nvSpPr>
        <dsp:cNvPr id="0" name=""/>
        <dsp:cNvSpPr/>
      </dsp:nvSpPr>
      <dsp:spPr>
        <a:xfrm>
          <a:off x="2108929" y="1033583"/>
          <a:ext cx="128027" cy="3926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92616"/>
              </a:lnTo>
              <a:lnTo>
                <a:pt x="128027" y="392616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D80724-41AD-4E8A-8506-40F4D992615A}">
      <dsp:nvSpPr>
        <dsp:cNvPr id="0" name=""/>
        <dsp:cNvSpPr/>
      </dsp:nvSpPr>
      <dsp:spPr>
        <a:xfrm>
          <a:off x="2450334" y="427588"/>
          <a:ext cx="516375" cy="179237"/>
        </a:xfrm>
        <a:custGeom>
          <a:avLst/>
          <a:gdLst/>
          <a:ahLst/>
          <a:cxnLst/>
          <a:rect l="0" t="0" r="0" b="0"/>
          <a:pathLst>
            <a:path>
              <a:moveTo>
                <a:pt x="516375" y="0"/>
              </a:moveTo>
              <a:lnTo>
                <a:pt x="516375" y="89618"/>
              </a:lnTo>
              <a:lnTo>
                <a:pt x="0" y="89618"/>
              </a:lnTo>
              <a:lnTo>
                <a:pt x="0" y="179237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D9A33AB-227A-4F9D-954F-4A7C3B5AD86F}">
      <dsp:nvSpPr>
        <dsp:cNvPr id="0" name=""/>
        <dsp:cNvSpPr/>
      </dsp:nvSpPr>
      <dsp:spPr>
        <a:xfrm>
          <a:off x="2539953" y="831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Fabricação e montagem</a:t>
          </a:r>
        </a:p>
      </dsp:txBody>
      <dsp:txXfrm>
        <a:off x="2539953" y="831"/>
        <a:ext cx="853513" cy="426756"/>
      </dsp:txXfrm>
    </dsp:sp>
    <dsp:sp modelId="{FD30F57F-B076-4023-A19C-2EBA3B272567}">
      <dsp:nvSpPr>
        <dsp:cNvPr id="0" name=""/>
        <dsp:cNvSpPr/>
      </dsp:nvSpPr>
      <dsp:spPr>
        <a:xfrm>
          <a:off x="2023578" y="606826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Montagem</a:t>
          </a:r>
        </a:p>
      </dsp:txBody>
      <dsp:txXfrm>
        <a:off x="2023578" y="606826"/>
        <a:ext cx="853513" cy="426756"/>
      </dsp:txXfrm>
    </dsp:sp>
    <dsp:sp modelId="{4413253A-347A-4EE8-A42E-D9EAD6222795}">
      <dsp:nvSpPr>
        <dsp:cNvPr id="0" name=""/>
        <dsp:cNvSpPr/>
      </dsp:nvSpPr>
      <dsp:spPr>
        <a:xfrm>
          <a:off x="2236956" y="1212821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Montagem da estrutura</a:t>
          </a:r>
        </a:p>
      </dsp:txBody>
      <dsp:txXfrm>
        <a:off x="2236956" y="1212821"/>
        <a:ext cx="853513" cy="426756"/>
      </dsp:txXfrm>
    </dsp:sp>
    <dsp:sp modelId="{B0A3ED6B-672B-4425-A9C0-DF10A74FC6C5}">
      <dsp:nvSpPr>
        <dsp:cNvPr id="0" name=""/>
        <dsp:cNvSpPr/>
      </dsp:nvSpPr>
      <dsp:spPr>
        <a:xfrm>
          <a:off x="2236956" y="1818816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Montagem da parte elétrica e eletrônica</a:t>
          </a:r>
        </a:p>
      </dsp:txBody>
      <dsp:txXfrm>
        <a:off x="2236956" y="1818816"/>
        <a:ext cx="853513" cy="426756"/>
      </dsp:txXfrm>
    </dsp:sp>
    <dsp:sp modelId="{C7843189-C06E-4FF9-9090-8D35B69832F2}">
      <dsp:nvSpPr>
        <dsp:cNvPr id="0" name=""/>
        <dsp:cNvSpPr/>
      </dsp:nvSpPr>
      <dsp:spPr>
        <a:xfrm>
          <a:off x="2236956" y="2424811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Plástico refletivo</a:t>
          </a:r>
        </a:p>
      </dsp:txBody>
      <dsp:txXfrm>
        <a:off x="2236956" y="2424811"/>
        <a:ext cx="853513" cy="426756"/>
      </dsp:txXfrm>
    </dsp:sp>
    <dsp:sp modelId="{A9F9607C-4EE5-4520-82FE-AAFB076B5EB3}">
      <dsp:nvSpPr>
        <dsp:cNvPr id="0" name=""/>
        <dsp:cNvSpPr/>
      </dsp:nvSpPr>
      <dsp:spPr>
        <a:xfrm>
          <a:off x="3056329" y="606826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Fabricação / Simulação</a:t>
          </a:r>
        </a:p>
      </dsp:txBody>
      <dsp:txXfrm>
        <a:off x="3056329" y="606826"/>
        <a:ext cx="853513" cy="426756"/>
      </dsp:txXfrm>
    </dsp:sp>
    <dsp:sp modelId="{5D419D5E-9595-4DE8-A01B-7AB5DB52A3CF}">
      <dsp:nvSpPr>
        <dsp:cNvPr id="0" name=""/>
        <dsp:cNvSpPr/>
      </dsp:nvSpPr>
      <dsp:spPr>
        <a:xfrm>
          <a:off x="3269708" y="1212821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Simulação dos componentes no Tinkercad</a:t>
          </a:r>
        </a:p>
      </dsp:txBody>
      <dsp:txXfrm>
        <a:off x="3269708" y="1212821"/>
        <a:ext cx="853513" cy="426756"/>
      </dsp:txXfrm>
    </dsp:sp>
    <dsp:sp modelId="{5D761768-1F95-4B64-8081-87561F1D0907}">
      <dsp:nvSpPr>
        <dsp:cNvPr id="0" name=""/>
        <dsp:cNvSpPr/>
      </dsp:nvSpPr>
      <dsp:spPr>
        <a:xfrm>
          <a:off x="3269708" y="1818816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Base da estrutura</a:t>
          </a:r>
        </a:p>
      </dsp:txBody>
      <dsp:txXfrm>
        <a:off x="3269708" y="1818816"/>
        <a:ext cx="853513" cy="426756"/>
      </dsp:txXfrm>
    </dsp:sp>
    <dsp:sp modelId="{F9200F7C-B06B-44C5-BF69-DD9FFCB74F28}">
      <dsp:nvSpPr>
        <dsp:cNvPr id="0" name=""/>
        <dsp:cNvSpPr/>
      </dsp:nvSpPr>
      <dsp:spPr>
        <a:xfrm>
          <a:off x="3269708" y="2424811"/>
          <a:ext cx="853513" cy="426756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Compra dos componentes eletrônicos </a:t>
          </a:r>
        </a:p>
      </dsp:txBody>
      <dsp:txXfrm>
        <a:off x="3269708" y="2424811"/>
        <a:ext cx="853513" cy="426756"/>
      </dsp:txXfrm>
    </dsp:sp>
    <dsp:sp modelId="{B441D850-EAD7-4015-8EC1-F2F3F575E41D}">
      <dsp:nvSpPr>
        <dsp:cNvPr id="0" name=""/>
        <dsp:cNvSpPr/>
      </dsp:nvSpPr>
      <dsp:spPr>
        <a:xfrm>
          <a:off x="3269708" y="3030805"/>
          <a:ext cx="853513" cy="755078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/>
            <a:t>Compra dos componentes para fabricação da estrutura</a:t>
          </a:r>
        </a:p>
      </dsp:txBody>
      <dsp:txXfrm>
        <a:off x="3269708" y="3030805"/>
        <a:ext cx="853513" cy="755078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7994EFB-57F9-479D-9DF7-2B204CE2227C}">
      <dsp:nvSpPr>
        <dsp:cNvPr id="0" name=""/>
        <dsp:cNvSpPr/>
      </dsp:nvSpPr>
      <dsp:spPr>
        <a:xfrm>
          <a:off x="2806355" y="956806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1FA0530-93CC-45D3-86C5-2B0669A7F128}">
      <dsp:nvSpPr>
        <dsp:cNvPr id="0" name=""/>
        <dsp:cNvSpPr/>
      </dsp:nvSpPr>
      <dsp:spPr>
        <a:xfrm>
          <a:off x="2644519" y="396303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2891"/>
              </a:lnTo>
              <a:lnTo>
                <a:pt x="477611" y="82891"/>
              </a:lnTo>
              <a:lnTo>
                <a:pt x="477611" y="165782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0EBD90-0224-42EC-8B7F-A9172D93DC14}">
      <dsp:nvSpPr>
        <dsp:cNvPr id="0" name=""/>
        <dsp:cNvSpPr/>
      </dsp:nvSpPr>
      <dsp:spPr>
        <a:xfrm>
          <a:off x="1851132" y="956806"/>
          <a:ext cx="118416" cy="204465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044650"/>
              </a:lnTo>
              <a:lnTo>
                <a:pt x="118416" y="2044650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6FDA8B5-C92C-480B-A69E-88CFE9EBB012}">
      <dsp:nvSpPr>
        <dsp:cNvPr id="0" name=""/>
        <dsp:cNvSpPr/>
      </dsp:nvSpPr>
      <dsp:spPr>
        <a:xfrm>
          <a:off x="1851132" y="956806"/>
          <a:ext cx="118416" cy="14841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84147"/>
              </a:lnTo>
              <a:lnTo>
                <a:pt x="118416" y="1484147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754AC1-5738-4B65-B3F5-5EC516E16C8D}">
      <dsp:nvSpPr>
        <dsp:cNvPr id="0" name=""/>
        <dsp:cNvSpPr/>
      </dsp:nvSpPr>
      <dsp:spPr>
        <a:xfrm>
          <a:off x="1851132" y="956806"/>
          <a:ext cx="118416" cy="9236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3645"/>
              </a:lnTo>
              <a:lnTo>
                <a:pt x="118416" y="923645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3B5B9B-7528-46A1-8FCB-E5F6998C9952}">
      <dsp:nvSpPr>
        <dsp:cNvPr id="0" name=""/>
        <dsp:cNvSpPr/>
      </dsp:nvSpPr>
      <dsp:spPr>
        <a:xfrm>
          <a:off x="1851132" y="956806"/>
          <a:ext cx="118416" cy="3631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63142"/>
              </a:lnTo>
              <a:lnTo>
                <a:pt x="118416" y="363142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4CFFA2-8661-4353-A11D-52054E68B6F2}">
      <dsp:nvSpPr>
        <dsp:cNvPr id="0" name=""/>
        <dsp:cNvSpPr/>
      </dsp:nvSpPr>
      <dsp:spPr>
        <a:xfrm>
          <a:off x="2166908" y="396303"/>
          <a:ext cx="477611" cy="165782"/>
        </a:xfrm>
        <a:custGeom>
          <a:avLst/>
          <a:gdLst/>
          <a:ahLst/>
          <a:cxnLst/>
          <a:rect l="0" t="0" r="0" b="0"/>
          <a:pathLst>
            <a:path>
              <a:moveTo>
                <a:pt x="477611" y="0"/>
              </a:moveTo>
              <a:lnTo>
                <a:pt x="477611" y="82891"/>
              </a:lnTo>
              <a:lnTo>
                <a:pt x="0" y="82891"/>
              </a:lnTo>
              <a:lnTo>
                <a:pt x="0" y="165782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211A11-B0A3-40BE-B270-7B395652A3C2}">
      <dsp:nvSpPr>
        <dsp:cNvPr id="0" name=""/>
        <dsp:cNvSpPr/>
      </dsp:nvSpPr>
      <dsp:spPr>
        <a:xfrm>
          <a:off x="2249799" y="1583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 e  integração</a:t>
          </a:r>
        </a:p>
      </dsp:txBody>
      <dsp:txXfrm>
        <a:off x="2249799" y="1583"/>
        <a:ext cx="789440" cy="394720"/>
      </dsp:txXfrm>
    </dsp:sp>
    <dsp:sp modelId="{2C5E16AC-9F13-412A-BCB3-A9EA7C35078D}">
      <dsp:nvSpPr>
        <dsp:cNvPr id="0" name=""/>
        <dsp:cNvSpPr/>
      </dsp:nvSpPr>
      <dsp:spPr>
        <a:xfrm>
          <a:off x="1772188" y="562086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</a:t>
          </a:r>
        </a:p>
      </dsp:txBody>
      <dsp:txXfrm>
        <a:off x="1772188" y="562086"/>
        <a:ext cx="789440" cy="394720"/>
      </dsp:txXfrm>
    </dsp:sp>
    <dsp:sp modelId="{5B091C2E-0BCC-48A2-A70B-766CA06FAA7C}">
      <dsp:nvSpPr>
        <dsp:cNvPr id="0" name=""/>
        <dsp:cNvSpPr/>
      </dsp:nvSpPr>
      <dsp:spPr>
        <a:xfrm>
          <a:off x="1969548" y="1122588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 circuito eletrônico</a:t>
          </a:r>
        </a:p>
      </dsp:txBody>
      <dsp:txXfrm>
        <a:off x="1969548" y="1122588"/>
        <a:ext cx="789440" cy="394720"/>
      </dsp:txXfrm>
    </dsp:sp>
    <dsp:sp modelId="{FB4D53E8-D1E9-4007-87D7-8EE921841E7C}">
      <dsp:nvSpPr>
        <dsp:cNvPr id="0" name=""/>
        <dsp:cNvSpPr/>
      </dsp:nvSpPr>
      <dsp:spPr>
        <a:xfrm>
          <a:off x="1969548" y="1683091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 de componentes</a:t>
          </a:r>
        </a:p>
      </dsp:txBody>
      <dsp:txXfrm>
        <a:off x="1969548" y="1683091"/>
        <a:ext cx="789440" cy="394720"/>
      </dsp:txXfrm>
    </dsp:sp>
    <dsp:sp modelId="{063B49E5-A737-4493-A01D-8DD912492773}">
      <dsp:nvSpPr>
        <dsp:cNvPr id="0" name=""/>
        <dsp:cNvSpPr/>
      </dsp:nvSpPr>
      <dsp:spPr>
        <a:xfrm>
          <a:off x="1969548" y="2243593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 de irrigação</a:t>
          </a:r>
        </a:p>
      </dsp:txBody>
      <dsp:txXfrm>
        <a:off x="1969548" y="2243593"/>
        <a:ext cx="789440" cy="394720"/>
      </dsp:txXfrm>
    </dsp:sp>
    <dsp:sp modelId="{AC3C9CDE-5B37-4CB1-8C73-0FD628B8D78B}">
      <dsp:nvSpPr>
        <dsp:cNvPr id="0" name=""/>
        <dsp:cNvSpPr/>
      </dsp:nvSpPr>
      <dsp:spPr>
        <a:xfrm>
          <a:off x="1969548" y="2804096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Teste de luz</a:t>
          </a:r>
        </a:p>
      </dsp:txBody>
      <dsp:txXfrm>
        <a:off x="1969548" y="2804096"/>
        <a:ext cx="789440" cy="394720"/>
      </dsp:txXfrm>
    </dsp:sp>
    <dsp:sp modelId="{9639268E-C5B7-483F-8A28-A01C9925EF7C}">
      <dsp:nvSpPr>
        <dsp:cNvPr id="0" name=""/>
        <dsp:cNvSpPr/>
      </dsp:nvSpPr>
      <dsp:spPr>
        <a:xfrm>
          <a:off x="2727411" y="562086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Integração</a:t>
          </a:r>
        </a:p>
      </dsp:txBody>
      <dsp:txXfrm>
        <a:off x="2727411" y="562086"/>
        <a:ext cx="789440" cy="394720"/>
      </dsp:txXfrm>
    </dsp:sp>
    <dsp:sp modelId="{FAFD63BF-B717-47BB-9104-EC63AFA693D6}">
      <dsp:nvSpPr>
        <dsp:cNvPr id="0" name=""/>
        <dsp:cNvSpPr/>
      </dsp:nvSpPr>
      <dsp:spPr>
        <a:xfrm>
          <a:off x="2924771" y="1122588"/>
          <a:ext cx="789440" cy="394720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lt1"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Integração entre software e hardware</a:t>
          </a:r>
        </a:p>
      </dsp:txBody>
      <dsp:txXfrm>
        <a:off x="2924771" y="1122588"/>
        <a:ext cx="789440" cy="3947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d05c04e-aa95-40af-99ca-af114b4d7d62">
      <Terms xmlns="http://schemas.microsoft.com/office/infopath/2007/PartnerControls"/>
    </lcf76f155ced4ddcb4097134ff3c332f>
    <TaxCatchAll xmlns="3a23c986-3b9a-457d-9157-d911a51b19be" xsi:nil="true"/>
    <SharedWithUsers xmlns="3a23c986-3b9a-457d-9157-d911a51b19be">
      <UserInfo>
        <DisplayName>ALFRED MAKOTO KABAYAMA</DisplayName>
        <AccountId>21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AD270C0BED8949B08635F9881DA4B8" ma:contentTypeVersion="11" ma:contentTypeDescription="Create a new document." ma:contentTypeScope="" ma:versionID="896c2e2daebeb6ca71f59bff4f74a196">
  <xsd:schema xmlns:xsd="http://www.w3.org/2001/XMLSchema" xmlns:xs="http://www.w3.org/2001/XMLSchema" xmlns:p="http://schemas.microsoft.com/office/2006/metadata/properties" xmlns:ns2="6d05c04e-aa95-40af-99ca-af114b4d7d62" xmlns:ns3="3a23c986-3b9a-457d-9157-d911a51b19be" targetNamespace="http://schemas.microsoft.com/office/2006/metadata/properties" ma:root="true" ma:fieldsID="0990face6effa3466dbb399ec80b6bb5" ns2:_="" ns3:_="">
    <xsd:import namespace="6d05c04e-aa95-40af-99ca-af114b4d7d62"/>
    <xsd:import namespace="3a23c986-3b9a-457d-9157-d911a51b19b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05c04e-aa95-40af-99ca-af114b4d7d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Image Tags" ma:readOnly="false" ma:fieldId="{5cf76f15-5ced-4ddc-b409-7134ff3c332f}" ma:taxonomyMulti="true" ma:sspId="0ef6089c-5148-4909-88ac-65974e5b7eb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23c986-3b9a-457d-9157-d911a51b19be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3b318ee-3cf5-48c1-8eb3-546ae60d88a7}" ma:internalName="TaxCatchAll" ma:showField="CatchAllData" ma:web="3a23c986-3b9a-457d-9157-d911a51b19b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82806A0-9673-4A1B-B865-4BFCC83BC04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A383D21-0D93-48AE-90CD-745BD3E4A592}">
  <ds:schemaRefs>
    <ds:schemaRef ds:uri="http://purl.org/dc/dcmitype/"/>
    <ds:schemaRef ds:uri="6d05c04e-aa95-40af-99ca-af114b4d7d62"/>
    <ds:schemaRef ds:uri="http://purl.org/dc/terms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www.w3.org/XML/1998/namespace"/>
    <ds:schemaRef ds:uri="http://purl.org/dc/elements/1.1/"/>
    <ds:schemaRef ds:uri="http://schemas.microsoft.com/office/infopath/2007/PartnerControls"/>
    <ds:schemaRef ds:uri="3a23c986-3b9a-457d-9157-d911a51b19be"/>
  </ds:schemaRefs>
</ds:datastoreItem>
</file>

<file path=customXml/itemProps3.xml><?xml version="1.0" encoding="utf-8"?>
<ds:datastoreItem xmlns:ds="http://schemas.openxmlformats.org/officeDocument/2006/customXml" ds:itemID="{82DE837A-4B16-45FE-AEB9-B091CDBBB8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282A59A-8C7C-4A0E-8D10-321FE605AD2F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24</Pages>
  <Words>2970</Words>
  <Characters>19097</Characters>
  <Application>Microsoft Office Word</Application>
  <DocSecurity>0</DocSecurity>
  <Lines>159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Tese Doutorado Qualificação Reinaldo 18/06/2010</vt:lpstr>
    </vt:vector>
  </TitlesOfParts>
  <Company>Hewlett-Packard</Company>
  <LinksUpToDate>false</LinksUpToDate>
  <CharactersWithSpaces>22023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Tese Doutorado Qualificação Reinaldo 18/06/2010</dc:title>
  <dc:subject>SCM</dc:subject>
  <dc:creator>Reinaldo Fagundes dos Santos</dc:creator>
  <cp:lastModifiedBy>FELIPE PEREIRA LIMA</cp:lastModifiedBy>
  <cp:revision>59</cp:revision>
  <cp:lastPrinted>2023-06-22T14:33:00Z</cp:lastPrinted>
  <dcterms:created xsi:type="dcterms:W3CDTF">2023-06-17T22:42:00Z</dcterms:created>
  <dcterms:modified xsi:type="dcterms:W3CDTF">2023-06-22T14:36:00Z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0x0101008CAD270C0BED8949B08635F9881DA4B8</vt:lpwstr>
  </property>
  <property fmtid="{D5CDD505-2E9C-101B-9397-08002B2CF9AE}" pid="3" name="MediaServiceImageTags">
    <vt:lpwstr/>
  </property>
</Properties>
</file>